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3E02A" w14:textId="77777777" w:rsidR="00881191" w:rsidRDefault="00764258" w:rsidP="00881191">
      <w:pPr>
        <w:jc w:val="right"/>
        <w:rPr>
          <w:rFonts w:ascii="Arial Bold" w:hAnsi="Arial Bold"/>
          <w:b/>
        </w:rPr>
      </w:pPr>
      <w:bookmarkStart w:id="0" w:name="_Hlk77154419"/>
      <w:commentRangeStart w:id="1"/>
      <w:commentRangeEnd w:id="1"/>
      <w:r>
        <w:rPr>
          <w:rStyle w:val="CommentReference"/>
        </w:rPr>
        <w:commentReference w:id="1"/>
      </w:r>
      <w:r w:rsidR="00881191">
        <w:rPr>
          <w:noProof/>
        </w:rPr>
        <w:drawing>
          <wp:inline distT="0" distB="0" distL="0" distR="0" wp14:anchorId="38F8AFD5" wp14:editId="377E5213">
            <wp:extent cx="1398896" cy="1076823"/>
            <wp:effectExtent l="0" t="0" r="0" b="952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45564" cy="1112747"/>
                    </a:xfrm>
                    <a:prstGeom prst="rect">
                      <a:avLst/>
                    </a:prstGeom>
                  </pic:spPr>
                </pic:pic>
              </a:graphicData>
            </a:graphic>
          </wp:inline>
        </w:drawing>
      </w:r>
    </w:p>
    <w:p w14:paraId="4749990C" w14:textId="77777777" w:rsidR="00881191" w:rsidRDefault="00881191" w:rsidP="00881191">
      <w:pPr>
        <w:jc w:val="right"/>
        <w:rPr>
          <w:rFonts w:ascii="Arial Bold" w:hAnsi="Arial Bold"/>
          <w:b/>
        </w:rPr>
      </w:pPr>
    </w:p>
    <w:p w14:paraId="237AF031" w14:textId="0B79779C" w:rsidR="00881191" w:rsidRPr="00881191" w:rsidRDefault="00881191" w:rsidP="00881191">
      <w:pPr>
        <w:pStyle w:val="Heading1"/>
        <w:numPr>
          <w:ilvl w:val="0"/>
          <w:numId w:val="0"/>
        </w:numPr>
        <w:ind w:left="432"/>
        <w:rPr>
          <w:rFonts w:ascii="Arial Bold" w:hAnsi="Arial Bold"/>
        </w:rPr>
      </w:pPr>
      <w:bookmarkStart w:id="2" w:name="_Toc79581672"/>
      <w:r>
        <w:rPr>
          <w:rFonts w:ascii="Arial" w:hAnsi="Arial" w:cs="Arial"/>
          <w:noProof/>
          <w:lang w:eastAsia="en-GB"/>
        </w:rPr>
        <mc:AlternateContent>
          <mc:Choice Requires="wps">
            <w:drawing>
              <wp:anchor distT="0" distB="0" distL="114300" distR="114300" simplePos="0" relativeHeight="251658240" behindDoc="0" locked="0" layoutInCell="1" allowOverlap="1" wp14:anchorId="4DEE6314" wp14:editId="26DB196E">
                <wp:simplePos x="0" y="0"/>
                <wp:positionH relativeFrom="column">
                  <wp:posOffset>53975</wp:posOffset>
                </wp:positionH>
                <wp:positionV relativeFrom="paragraph">
                  <wp:posOffset>1901825</wp:posOffset>
                </wp:positionV>
                <wp:extent cx="4810125" cy="2851785"/>
                <wp:effectExtent l="0" t="0" r="9525" b="5715"/>
                <wp:wrapSquare wrapText="bothSides"/>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285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Arial Bold" w:hAnsi="Arial Bold"/>
                                <w:sz w:val="32"/>
                              </w:rPr>
                              <w:alias w:val="Category"/>
                              <w:id w:val="4543509"/>
                              <w:dataBinding w:prefixMappings="xmlns:ns0='http://purl.org/dc/elements/1.1/' xmlns:ns1='http://schemas.openxmlformats.org/package/2006/metadata/core-properties' " w:xpath="/ns1:coreProperties[1]/ns1:category[1]" w:storeItemID="{6C3C8BC8-F283-45AE-878A-BAB7291924A1}"/>
                              <w:text/>
                            </w:sdtPr>
                            <w:sdtContent>
                              <w:p w14:paraId="62BC05E1" w14:textId="7CC9E57A" w:rsidR="00E4024E" w:rsidRPr="00691620" w:rsidRDefault="00E4024E" w:rsidP="00881191">
                                <w:pPr>
                                  <w:pStyle w:val="ROYALLONDONFRONTCOVER"/>
                                  <w:spacing w:line="216" w:lineRule="auto"/>
                                  <w:rPr>
                                    <w:rFonts w:ascii="Arial Bold" w:hAnsi="Arial Bold"/>
                                    <w:sz w:val="32"/>
                                  </w:rPr>
                                </w:pPr>
                                <w:r>
                                  <w:rPr>
                                    <w:rFonts w:ascii="Arial Bold" w:hAnsi="Arial Bold"/>
                                    <w:sz w:val="32"/>
                                  </w:rPr>
                                  <w:t>CLOUD DATA PLATFORM – TEST STRATEGY</w:t>
                                </w:r>
                              </w:p>
                            </w:sdtContent>
                          </w:sdt>
                          <w:sdt>
                            <w:sdtPr>
                              <w:rPr>
                                <w:rFonts w:ascii="Arial Bold" w:hAnsi="Arial Bold"/>
                                <w:sz w:val="32"/>
                              </w:rPr>
                              <w:alias w:val="Title"/>
                              <w:id w:val="4543582"/>
                              <w:dataBinding w:prefixMappings="xmlns:ns0='http://purl.org/dc/elements/1.1/' xmlns:ns1='http://schemas.openxmlformats.org/package/2006/metadata/core-properties' " w:xpath="/ns1:coreProperties[1]/ns0:title[1]" w:storeItemID="{6C3C8BC8-F283-45AE-878A-BAB7291924A1}"/>
                              <w:text/>
                            </w:sdtPr>
                            <w:sdtContent>
                              <w:p w14:paraId="623A73F5" w14:textId="784BC5F1" w:rsidR="00E4024E" w:rsidRPr="00691620" w:rsidRDefault="00E4024E" w:rsidP="00881191">
                                <w:pPr>
                                  <w:pStyle w:val="ROYALLONDONFRONTCOVER"/>
                                  <w:spacing w:line="216" w:lineRule="auto"/>
                                  <w:rPr>
                                    <w:rFonts w:ascii="Arial Bold" w:hAnsi="Arial Bold"/>
                                    <w:sz w:val="32"/>
                                  </w:rPr>
                                </w:pPr>
                                <w:r>
                                  <w:rPr>
                                    <w:rFonts w:ascii="Arial Bold" w:hAnsi="Arial Bold"/>
                                    <w:sz w:val="32"/>
                                  </w:rPr>
                                  <w:t>V0.4</w:t>
                                </w:r>
                              </w:p>
                            </w:sdtContent>
                          </w:sdt>
                          <w:sdt>
                            <w:sdtPr>
                              <w:rPr>
                                <w:rFonts w:ascii="Arial Bold" w:eastAsia="Arial" w:hAnsi="Arial Bold"/>
                                <w:caps/>
                                <w:color w:val="8031A7"/>
                                <w:sz w:val="32"/>
                                <w:szCs w:val="48"/>
                              </w:rPr>
                              <w:alias w:val="Status"/>
                              <w:id w:val="13888043"/>
                              <w:showingPlcHdr/>
                              <w:dataBinding w:prefixMappings="xmlns:ns0='http://purl.org/dc/elements/1.1/' xmlns:ns1='http://schemas.openxmlformats.org/package/2006/metadata/core-properties' " w:xpath="/ns1:coreProperties[1]/ns1:contentStatus[1]" w:storeItemID="{6C3C8BC8-F283-45AE-878A-BAB7291924A1}"/>
                              <w:text/>
                            </w:sdtPr>
                            <w:sdtContent>
                              <w:p w14:paraId="777F7B6E" w14:textId="77777777" w:rsidR="00E4024E" w:rsidRPr="00D17688" w:rsidRDefault="00E4024E" w:rsidP="00881191">
                                <w:pPr>
                                  <w:spacing w:after="0"/>
                                  <w:rPr>
                                    <w:sz w:val="36"/>
                                    <w:szCs w:val="36"/>
                                  </w:rPr>
                                </w:pPr>
                                <w:r>
                                  <w:rPr>
                                    <w:rFonts w:ascii="Arial Bold" w:eastAsia="Arial" w:hAnsi="Arial Bold"/>
                                    <w:caps/>
                                    <w:color w:val="8031A7"/>
                                    <w:sz w:val="32"/>
                                    <w:szCs w:val="48"/>
                                  </w:rPr>
                                  <w:t xml:space="preserve">     </w:t>
                                </w:r>
                              </w:p>
                            </w:sdtContent>
                          </w:sdt>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EE6314" id="_x0000_t202" coordsize="21600,21600" o:spt="202" path="m,l,21600r21600,l21600,xe">
                <v:stroke joinstyle="miter"/>
                <v:path gradientshapeok="t" o:connecttype="rect"/>
              </v:shapetype>
              <v:shape id="Text Box 9" o:spid="_x0000_s1026" type="#_x0000_t202" style="position:absolute;left:0;text-align:left;margin-left:4.25pt;margin-top:149.75pt;width:378.75pt;height:22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" filled="f" stroked="f">
                <v:textbox inset="0,0,0,0">
                  <w:txbxContent>
                    <w:sdt>
                      <w:sdtPr>
                        <w:rPr>
                          <w:rFonts w:ascii="Arial Bold" w:hAnsi="Arial Bold"/>
                          <w:sz w:val="32"/>
                        </w:rPr>
                        <w:alias w:val="Category"/>
                        <w:id w:val="4543509"/>
                        <w:dataBinding w:prefixMappings="xmlns:ns0='http://purl.org/dc/elements/1.1/' xmlns:ns1='http://schemas.openxmlformats.org/package/2006/metadata/core-properties' " w:xpath="/ns1:coreProperties[1]/ns1:category[1]" w:storeItemID="{6C3C8BC8-F283-45AE-878A-BAB7291924A1}"/>
                        <w:text/>
                      </w:sdtPr>
                      <w:sdtContent>
                        <w:p w14:paraId="62BC05E1" w14:textId="7CC9E57A" w:rsidR="00E4024E" w:rsidRPr="00691620" w:rsidRDefault="00E4024E" w:rsidP="00881191">
                          <w:pPr>
                            <w:pStyle w:val="ROYALLONDONFRONTCOVER"/>
                            <w:spacing w:line="216" w:lineRule="auto"/>
                            <w:rPr>
                              <w:rFonts w:ascii="Arial Bold" w:hAnsi="Arial Bold"/>
                              <w:sz w:val="32"/>
                            </w:rPr>
                          </w:pPr>
                          <w:r>
                            <w:rPr>
                              <w:rFonts w:ascii="Arial Bold" w:hAnsi="Arial Bold"/>
                              <w:sz w:val="32"/>
                            </w:rPr>
                            <w:t>CLOUD DATA PLATFORM – TEST STRATEGY</w:t>
                          </w:r>
                        </w:p>
                      </w:sdtContent>
                    </w:sdt>
                    <w:sdt>
                      <w:sdtPr>
                        <w:rPr>
                          <w:rFonts w:ascii="Arial Bold" w:hAnsi="Arial Bold"/>
                          <w:sz w:val="32"/>
                        </w:rPr>
                        <w:alias w:val="Title"/>
                        <w:id w:val="4543582"/>
                        <w:dataBinding w:prefixMappings="xmlns:ns0='http://purl.org/dc/elements/1.1/' xmlns:ns1='http://schemas.openxmlformats.org/package/2006/metadata/core-properties' " w:xpath="/ns1:coreProperties[1]/ns0:title[1]" w:storeItemID="{6C3C8BC8-F283-45AE-878A-BAB7291924A1}"/>
                        <w:text/>
                      </w:sdtPr>
                      <w:sdtContent>
                        <w:p w14:paraId="623A73F5" w14:textId="784BC5F1" w:rsidR="00E4024E" w:rsidRPr="00691620" w:rsidRDefault="00E4024E" w:rsidP="00881191">
                          <w:pPr>
                            <w:pStyle w:val="ROYALLONDONFRONTCOVER"/>
                            <w:spacing w:line="216" w:lineRule="auto"/>
                            <w:rPr>
                              <w:rFonts w:ascii="Arial Bold" w:hAnsi="Arial Bold"/>
                              <w:sz w:val="32"/>
                            </w:rPr>
                          </w:pPr>
                          <w:r>
                            <w:rPr>
                              <w:rFonts w:ascii="Arial Bold" w:hAnsi="Arial Bold"/>
                              <w:sz w:val="32"/>
                            </w:rPr>
                            <w:t>V0.4</w:t>
                          </w:r>
                        </w:p>
                      </w:sdtContent>
                    </w:sdt>
                    <w:sdt>
                      <w:sdtPr>
                        <w:rPr>
                          <w:rFonts w:ascii="Arial Bold" w:eastAsia="Arial" w:hAnsi="Arial Bold"/>
                          <w:caps/>
                          <w:color w:val="8031A7"/>
                          <w:sz w:val="32"/>
                          <w:szCs w:val="48"/>
                        </w:rPr>
                        <w:alias w:val="Status"/>
                        <w:id w:val="13888043"/>
                        <w:showingPlcHdr/>
                        <w:dataBinding w:prefixMappings="xmlns:ns0='http://purl.org/dc/elements/1.1/' xmlns:ns1='http://schemas.openxmlformats.org/package/2006/metadata/core-properties' " w:xpath="/ns1:coreProperties[1]/ns1:contentStatus[1]" w:storeItemID="{6C3C8BC8-F283-45AE-878A-BAB7291924A1}"/>
                        <w:text/>
                      </w:sdtPr>
                      <w:sdtContent>
                        <w:p w14:paraId="777F7B6E" w14:textId="77777777" w:rsidR="00E4024E" w:rsidRPr="00D17688" w:rsidRDefault="00E4024E" w:rsidP="00881191">
                          <w:pPr>
                            <w:spacing w:after="0"/>
                            <w:rPr>
                              <w:sz w:val="36"/>
                              <w:szCs w:val="36"/>
                            </w:rPr>
                          </w:pPr>
                          <w:r>
                            <w:rPr>
                              <w:rFonts w:ascii="Arial Bold" w:eastAsia="Arial" w:hAnsi="Arial Bold"/>
                              <w:caps/>
                              <w:color w:val="8031A7"/>
                              <w:sz w:val="32"/>
                              <w:szCs w:val="48"/>
                            </w:rPr>
                            <w:t xml:space="preserve">     </w:t>
                          </w:r>
                        </w:p>
                      </w:sdtContent>
                    </w:sdt>
                  </w:txbxContent>
                </v:textbox>
                <w10:wrap type="square"/>
              </v:shape>
            </w:pict>
          </mc:Fallback>
        </mc:AlternateContent>
      </w:r>
      <w:bookmarkEnd w:id="2"/>
      <w:r w:rsidRPr="00881191">
        <w:rPr>
          <w:rFonts w:ascii="Arial Bold" w:hAnsi="Arial Bold"/>
        </w:rPr>
        <w:br w:type="page"/>
      </w:r>
    </w:p>
    <w:p w14:paraId="13E34657" w14:textId="12354EDE" w:rsidR="000535C8" w:rsidRPr="00691620" w:rsidRDefault="000535C8" w:rsidP="000535C8">
      <w:pPr>
        <w:pStyle w:val="RoyalLondonsubtitle"/>
        <w:rPr>
          <w:rFonts w:ascii="Arial Bold" w:hAnsi="Arial Bold"/>
          <w:b w:val="0"/>
          <w:sz w:val="22"/>
        </w:rPr>
      </w:pPr>
      <w:r w:rsidRPr="00691620">
        <w:rPr>
          <w:rFonts w:ascii="Arial Bold" w:hAnsi="Arial Bold"/>
          <w:b w:val="0"/>
          <w:sz w:val="22"/>
        </w:rPr>
        <w:lastRenderedPageBreak/>
        <w:t>VERSION CONTROL</w:t>
      </w:r>
    </w:p>
    <w:tbl>
      <w:tblPr>
        <w:tblW w:w="10314" w:type="dxa"/>
        <w:tblInd w:w="-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276"/>
        <w:gridCol w:w="1843"/>
        <w:gridCol w:w="4394"/>
        <w:gridCol w:w="1559"/>
      </w:tblGrid>
      <w:tr w:rsidR="001040ED" w:rsidRPr="004F6008" w14:paraId="1ADADB0D" w14:textId="77777777" w:rsidTr="00436828">
        <w:tc>
          <w:tcPr>
            <w:tcW w:w="124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0E21CB" w14:textId="77777777" w:rsidR="000535C8" w:rsidRPr="004F6008" w:rsidRDefault="000535C8" w:rsidP="00436828">
            <w:pPr>
              <w:pStyle w:val="TableHead"/>
              <w:jc w:val="both"/>
              <w:rPr>
                <w:rFonts w:eastAsia="Arial" w:cs="Arial"/>
              </w:rPr>
            </w:pPr>
            <w:r w:rsidRPr="004F6008">
              <w:rPr>
                <w:rFonts w:eastAsia="Arial" w:cs="Arial"/>
              </w:rPr>
              <w:t>Version</w:t>
            </w:r>
          </w:p>
        </w:tc>
        <w:tc>
          <w:tcPr>
            <w:tcW w:w="12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6332656" w14:textId="77777777" w:rsidR="000535C8" w:rsidRPr="004F6008" w:rsidRDefault="000535C8" w:rsidP="00436828">
            <w:pPr>
              <w:pStyle w:val="TableHead"/>
              <w:jc w:val="both"/>
              <w:rPr>
                <w:rFonts w:eastAsia="Arial" w:cs="Arial"/>
              </w:rPr>
            </w:pPr>
            <w:r w:rsidRPr="004F6008">
              <w:rPr>
                <w:rFonts w:eastAsia="Arial" w:cs="Arial"/>
              </w:rPr>
              <w:t>Date</w:t>
            </w:r>
          </w:p>
        </w:tc>
        <w:tc>
          <w:tcPr>
            <w:tcW w:w="1843"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35296EB" w14:textId="77777777" w:rsidR="000535C8" w:rsidRPr="004F6008" w:rsidRDefault="000535C8" w:rsidP="00436828">
            <w:pPr>
              <w:pStyle w:val="TableHead"/>
              <w:jc w:val="both"/>
              <w:rPr>
                <w:rFonts w:eastAsia="Arial" w:cs="Arial"/>
              </w:rPr>
            </w:pPr>
            <w:r w:rsidRPr="004F6008">
              <w:rPr>
                <w:rFonts w:eastAsia="Arial" w:cs="Arial"/>
              </w:rPr>
              <w:t>Author</w:t>
            </w:r>
          </w:p>
        </w:tc>
        <w:tc>
          <w:tcPr>
            <w:tcW w:w="439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274A1DF" w14:textId="77777777" w:rsidR="000535C8" w:rsidRPr="004F6008" w:rsidRDefault="000535C8" w:rsidP="00436828">
            <w:pPr>
              <w:pStyle w:val="TableHead"/>
              <w:jc w:val="both"/>
              <w:rPr>
                <w:rFonts w:eastAsia="Arial" w:cs="Arial"/>
              </w:rPr>
            </w:pPr>
            <w:r w:rsidRPr="004F6008">
              <w:rPr>
                <w:rFonts w:eastAsia="Arial" w:cs="Arial"/>
              </w:rPr>
              <w:t>Comment</w:t>
            </w:r>
          </w:p>
        </w:tc>
        <w:tc>
          <w:tcPr>
            <w:tcW w:w="1559"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F729C16" w14:textId="77777777" w:rsidR="000535C8" w:rsidRPr="004F6008" w:rsidRDefault="000535C8" w:rsidP="00436828">
            <w:pPr>
              <w:pStyle w:val="TableHead"/>
              <w:jc w:val="both"/>
              <w:rPr>
                <w:rFonts w:eastAsia="Arial" w:cs="Arial"/>
              </w:rPr>
            </w:pPr>
            <w:r w:rsidRPr="004F6008">
              <w:rPr>
                <w:rFonts w:eastAsia="Arial" w:cs="Arial"/>
              </w:rPr>
              <w:t>Changes Marked?</w:t>
            </w:r>
          </w:p>
        </w:tc>
      </w:tr>
      <w:tr w:rsidR="0074040C" w:rsidRPr="004F6008" w14:paraId="091C6EDC" w14:textId="77777777" w:rsidTr="00436828">
        <w:tc>
          <w:tcPr>
            <w:tcW w:w="1242" w:type="dxa"/>
            <w:tcBorders>
              <w:top w:val="single" w:sz="4" w:space="0" w:color="000000"/>
            </w:tcBorders>
          </w:tcPr>
          <w:p w14:paraId="59123A4B" w14:textId="77777777" w:rsidR="000535C8" w:rsidRPr="004F6008" w:rsidRDefault="000535C8" w:rsidP="00436828">
            <w:pPr>
              <w:pStyle w:val="TableRow"/>
              <w:jc w:val="both"/>
              <w:rPr>
                <w:rFonts w:cs="Arial"/>
              </w:rPr>
            </w:pPr>
            <w:r>
              <w:rPr>
                <w:rFonts w:cs="Arial"/>
              </w:rPr>
              <w:t>Draft</w:t>
            </w:r>
          </w:p>
        </w:tc>
        <w:tc>
          <w:tcPr>
            <w:tcW w:w="1276" w:type="dxa"/>
            <w:tcBorders>
              <w:top w:val="single" w:sz="4" w:space="0" w:color="000000"/>
            </w:tcBorders>
          </w:tcPr>
          <w:p w14:paraId="2B532E68" w14:textId="77777777" w:rsidR="000535C8" w:rsidRPr="004F6008" w:rsidRDefault="000535C8" w:rsidP="00436828">
            <w:pPr>
              <w:pStyle w:val="TableRow"/>
              <w:jc w:val="both"/>
              <w:rPr>
                <w:rFonts w:cs="Arial"/>
                <w:color w:val="000000" w:themeColor="text1"/>
              </w:rPr>
            </w:pPr>
            <w:r>
              <w:rPr>
                <w:rFonts w:cs="Arial"/>
                <w:color w:val="000000" w:themeColor="text1"/>
              </w:rPr>
              <w:t>12/07/2021</w:t>
            </w:r>
          </w:p>
        </w:tc>
        <w:tc>
          <w:tcPr>
            <w:tcW w:w="1843" w:type="dxa"/>
            <w:tcBorders>
              <w:top w:val="single" w:sz="4" w:space="0" w:color="000000"/>
            </w:tcBorders>
          </w:tcPr>
          <w:p w14:paraId="3128197C" w14:textId="77777777" w:rsidR="000535C8" w:rsidRPr="004F6008" w:rsidRDefault="000535C8" w:rsidP="00436828">
            <w:pPr>
              <w:pStyle w:val="TableRow"/>
              <w:jc w:val="both"/>
              <w:rPr>
                <w:rFonts w:cs="Arial"/>
                <w:color w:val="000000" w:themeColor="text1"/>
              </w:rPr>
            </w:pPr>
            <w:r>
              <w:rPr>
                <w:rFonts w:cs="Arial"/>
                <w:color w:val="000000" w:themeColor="text1"/>
              </w:rPr>
              <w:t>Ram Baskar</w:t>
            </w:r>
          </w:p>
        </w:tc>
        <w:tc>
          <w:tcPr>
            <w:tcW w:w="4394" w:type="dxa"/>
            <w:tcBorders>
              <w:top w:val="single" w:sz="4" w:space="0" w:color="000000"/>
            </w:tcBorders>
          </w:tcPr>
          <w:p w14:paraId="6A666B62" w14:textId="77777777" w:rsidR="000535C8" w:rsidRPr="004F6008" w:rsidRDefault="000535C8" w:rsidP="00436828">
            <w:pPr>
              <w:pStyle w:val="TableRow"/>
              <w:jc w:val="both"/>
              <w:rPr>
                <w:rFonts w:cs="Arial"/>
                <w:color w:val="000000" w:themeColor="text1"/>
              </w:rPr>
            </w:pPr>
            <w:r>
              <w:rPr>
                <w:rFonts w:cs="Arial"/>
                <w:color w:val="000000" w:themeColor="text1"/>
              </w:rPr>
              <w:t>First Draft version for review</w:t>
            </w:r>
          </w:p>
        </w:tc>
        <w:tc>
          <w:tcPr>
            <w:tcW w:w="1559" w:type="dxa"/>
            <w:tcBorders>
              <w:top w:val="single" w:sz="4" w:space="0" w:color="000000"/>
            </w:tcBorders>
          </w:tcPr>
          <w:p w14:paraId="7632776C" w14:textId="77777777" w:rsidR="000535C8" w:rsidRPr="004F6008" w:rsidRDefault="000535C8" w:rsidP="00436828">
            <w:pPr>
              <w:pStyle w:val="TableRow"/>
              <w:jc w:val="both"/>
              <w:rPr>
                <w:rFonts w:cs="Arial"/>
                <w:color w:val="000000" w:themeColor="text1"/>
              </w:rPr>
            </w:pPr>
          </w:p>
        </w:tc>
      </w:tr>
      <w:tr w:rsidR="000F2BB9" w:rsidRPr="004F6008" w14:paraId="0F1FA601" w14:textId="77777777" w:rsidTr="00436828">
        <w:tc>
          <w:tcPr>
            <w:tcW w:w="1242" w:type="dxa"/>
          </w:tcPr>
          <w:p w14:paraId="22D5B4E2" w14:textId="4D028A81" w:rsidR="000535C8" w:rsidRPr="004F6008" w:rsidRDefault="00AF1B64" w:rsidP="00436828">
            <w:pPr>
              <w:pStyle w:val="TableRow"/>
              <w:jc w:val="both"/>
              <w:rPr>
                <w:rFonts w:cs="Arial"/>
              </w:rPr>
            </w:pPr>
            <w:r>
              <w:rPr>
                <w:rFonts w:cs="Arial"/>
              </w:rPr>
              <w:t>0.3</w:t>
            </w:r>
          </w:p>
        </w:tc>
        <w:tc>
          <w:tcPr>
            <w:tcW w:w="1276" w:type="dxa"/>
          </w:tcPr>
          <w:p w14:paraId="7B88F619" w14:textId="7AB4A1FE" w:rsidR="000535C8" w:rsidRPr="004F6008" w:rsidRDefault="00881191" w:rsidP="00436828">
            <w:pPr>
              <w:pStyle w:val="TableRow"/>
              <w:jc w:val="both"/>
              <w:rPr>
                <w:rFonts w:cs="Arial"/>
                <w:color w:val="000000" w:themeColor="text1"/>
              </w:rPr>
            </w:pPr>
            <w:r>
              <w:rPr>
                <w:rFonts w:cs="Arial"/>
                <w:color w:val="000000" w:themeColor="text1"/>
              </w:rPr>
              <w:t>16/07/2021</w:t>
            </w:r>
          </w:p>
        </w:tc>
        <w:tc>
          <w:tcPr>
            <w:tcW w:w="1843" w:type="dxa"/>
          </w:tcPr>
          <w:p w14:paraId="50561F88" w14:textId="24534929" w:rsidR="000535C8" w:rsidRPr="004F6008" w:rsidRDefault="00881191" w:rsidP="00436828">
            <w:pPr>
              <w:pStyle w:val="TableRow"/>
              <w:jc w:val="both"/>
              <w:rPr>
                <w:rFonts w:cs="Arial"/>
                <w:color w:val="000000" w:themeColor="text1"/>
              </w:rPr>
            </w:pPr>
            <w:r>
              <w:rPr>
                <w:rFonts w:cs="Arial"/>
                <w:color w:val="000000" w:themeColor="text1"/>
              </w:rPr>
              <w:t>Ram Baskar</w:t>
            </w:r>
          </w:p>
        </w:tc>
        <w:tc>
          <w:tcPr>
            <w:tcW w:w="4394" w:type="dxa"/>
          </w:tcPr>
          <w:p w14:paraId="13048764" w14:textId="63FD0735" w:rsidR="000535C8" w:rsidRPr="004F6008" w:rsidRDefault="00881191" w:rsidP="00436828">
            <w:pPr>
              <w:pStyle w:val="TableRow"/>
              <w:jc w:val="both"/>
              <w:rPr>
                <w:rFonts w:cs="Arial"/>
                <w:color w:val="000000" w:themeColor="text1"/>
              </w:rPr>
            </w:pPr>
            <w:r>
              <w:rPr>
                <w:rFonts w:cs="Arial"/>
                <w:color w:val="000000" w:themeColor="text1"/>
              </w:rPr>
              <w:t xml:space="preserve">Updated comments after </w:t>
            </w:r>
            <w:r w:rsidR="00B6358A">
              <w:rPr>
                <w:rFonts w:cs="Arial"/>
                <w:color w:val="000000" w:themeColor="text1"/>
              </w:rPr>
              <w:t>initial</w:t>
            </w:r>
            <w:r>
              <w:rPr>
                <w:rFonts w:cs="Arial"/>
                <w:color w:val="000000" w:themeColor="text1"/>
              </w:rPr>
              <w:t xml:space="preserve"> review</w:t>
            </w:r>
          </w:p>
        </w:tc>
        <w:tc>
          <w:tcPr>
            <w:tcW w:w="1559" w:type="dxa"/>
          </w:tcPr>
          <w:p w14:paraId="2FCAB8C8" w14:textId="77777777" w:rsidR="000535C8" w:rsidRPr="004F6008" w:rsidRDefault="000535C8" w:rsidP="00436828">
            <w:pPr>
              <w:pStyle w:val="TableRow"/>
              <w:jc w:val="both"/>
              <w:rPr>
                <w:rFonts w:cs="Arial"/>
                <w:color w:val="000000" w:themeColor="text1"/>
              </w:rPr>
            </w:pPr>
          </w:p>
        </w:tc>
      </w:tr>
      <w:tr w:rsidR="000F2BB9" w:rsidRPr="004F6008" w14:paraId="4F8FD561" w14:textId="77777777" w:rsidTr="00436828">
        <w:tc>
          <w:tcPr>
            <w:tcW w:w="1242" w:type="dxa"/>
          </w:tcPr>
          <w:p w14:paraId="4C302391" w14:textId="4DC321CB" w:rsidR="000535C8" w:rsidRDefault="00AF1B64" w:rsidP="00436828">
            <w:pPr>
              <w:pStyle w:val="TableRow"/>
              <w:jc w:val="both"/>
              <w:rPr>
                <w:rFonts w:cs="Arial"/>
              </w:rPr>
            </w:pPr>
            <w:r>
              <w:rPr>
                <w:rFonts w:cs="Arial"/>
              </w:rPr>
              <w:t>0.4</w:t>
            </w:r>
          </w:p>
        </w:tc>
        <w:tc>
          <w:tcPr>
            <w:tcW w:w="1276" w:type="dxa"/>
          </w:tcPr>
          <w:p w14:paraId="6DD15C25" w14:textId="4E8F40AE" w:rsidR="000535C8" w:rsidRDefault="00EF631E" w:rsidP="00436828">
            <w:pPr>
              <w:pStyle w:val="TableRow"/>
              <w:jc w:val="both"/>
              <w:rPr>
                <w:rFonts w:cs="Arial"/>
                <w:color w:val="000000" w:themeColor="text1"/>
              </w:rPr>
            </w:pPr>
            <w:r>
              <w:rPr>
                <w:rFonts w:cs="Arial"/>
                <w:color w:val="000000" w:themeColor="text1"/>
              </w:rPr>
              <w:t>20/07/2021</w:t>
            </w:r>
          </w:p>
        </w:tc>
        <w:tc>
          <w:tcPr>
            <w:tcW w:w="1843" w:type="dxa"/>
          </w:tcPr>
          <w:p w14:paraId="13C8FBEB" w14:textId="52660841" w:rsidR="000535C8" w:rsidRDefault="00EF631E" w:rsidP="00436828">
            <w:pPr>
              <w:pStyle w:val="TableRow"/>
              <w:jc w:val="both"/>
              <w:rPr>
                <w:rFonts w:cs="Arial"/>
                <w:color w:val="000000" w:themeColor="text1"/>
              </w:rPr>
            </w:pPr>
            <w:r>
              <w:rPr>
                <w:rFonts w:cs="Arial"/>
                <w:color w:val="000000" w:themeColor="text1"/>
              </w:rPr>
              <w:t>Ram Baskar</w:t>
            </w:r>
          </w:p>
        </w:tc>
        <w:tc>
          <w:tcPr>
            <w:tcW w:w="4394" w:type="dxa"/>
          </w:tcPr>
          <w:p w14:paraId="20751F3E" w14:textId="511648ED" w:rsidR="000535C8" w:rsidRDefault="00EF631E" w:rsidP="00436828">
            <w:pPr>
              <w:pStyle w:val="TableRow"/>
              <w:jc w:val="both"/>
              <w:rPr>
                <w:rFonts w:cs="Arial"/>
                <w:color w:val="000000" w:themeColor="text1"/>
              </w:rPr>
            </w:pPr>
            <w:r>
              <w:rPr>
                <w:rFonts w:cs="Arial"/>
                <w:color w:val="000000" w:themeColor="text1"/>
              </w:rPr>
              <w:t xml:space="preserve">Updated comments after review </w:t>
            </w:r>
          </w:p>
        </w:tc>
        <w:tc>
          <w:tcPr>
            <w:tcW w:w="1559" w:type="dxa"/>
          </w:tcPr>
          <w:p w14:paraId="483C6231" w14:textId="77777777" w:rsidR="000535C8" w:rsidRDefault="000535C8" w:rsidP="00436828">
            <w:pPr>
              <w:pStyle w:val="TableRow"/>
              <w:jc w:val="both"/>
              <w:rPr>
                <w:rFonts w:cs="Arial"/>
                <w:color w:val="000000" w:themeColor="text1"/>
              </w:rPr>
            </w:pPr>
          </w:p>
        </w:tc>
      </w:tr>
      <w:tr w:rsidR="000F2BB9" w:rsidRPr="004F6008" w14:paraId="43139F49" w14:textId="77777777" w:rsidTr="00436828">
        <w:tc>
          <w:tcPr>
            <w:tcW w:w="1242" w:type="dxa"/>
          </w:tcPr>
          <w:p w14:paraId="5BF9D370" w14:textId="4F6C6DE8" w:rsidR="000535C8" w:rsidRDefault="002414EF" w:rsidP="00436828">
            <w:pPr>
              <w:pStyle w:val="TableRow"/>
              <w:jc w:val="both"/>
              <w:rPr>
                <w:rFonts w:cs="Arial"/>
              </w:rPr>
            </w:pPr>
            <w:r>
              <w:rPr>
                <w:rFonts w:cs="Arial"/>
              </w:rPr>
              <w:t>0.5</w:t>
            </w:r>
          </w:p>
        </w:tc>
        <w:tc>
          <w:tcPr>
            <w:tcW w:w="1276" w:type="dxa"/>
          </w:tcPr>
          <w:p w14:paraId="1A314A6E" w14:textId="7EE4BEBE" w:rsidR="000535C8" w:rsidRDefault="002414EF" w:rsidP="00436828">
            <w:pPr>
              <w:pStyle w:val="TableRow"/>
              <w:jc w:val="both"/>
              <w:rPr>
                <w:rFonts w:cs="Arial"/>
                <w:color w:val="000000" w:themeColor="text1"/>
              </w:rPr>
            </w:pPr>
            <w:r>
              <w:rPr>
                <w:rFonts w:cs="Arial"/>
                <w:color w:val="000000" w:themeColor="text1"/>
              </w:rPr>
              <w:t>10/08/2021</w:t>
            </w:r>
          </w:p>
        </w:tc>
        <w:tc>
          <w:tcPr>
            <w:tcW w:w="1843" w:type="dxa"/>
          </w:tcPr>
          <w:p w14:paraId="70011029" w14:textId="6EDCB6B0" w:rsidR="000535C8" w:rsidRDefault="002414EF" w:rsidP="00436828">
            <w:pPr>
              <w:pStyle w:val="TableRow"/>
              <w:jc w:val="both"/>
              <w:rPr>
                <w:rFonts w:cs="Arial"/>
                <w:color w:val="000000" w:themeColor="text1"/>
              </w:rPr>
            </w:pPr>
            <w:r>
              <w:rPr>
                <w:rFonts w:cs="Arial"/>
                <w:color w:val="000000" w:themeColor="text1"/>
              </w:rPr>
              <w:t>Ram Baskar</w:t>
            </w:r>
          </w:p>
        </w:tc>
        <w:tc>
          <w:tcPr>
            <w:tcW w:w="4394" w:type="dxa"/>
          </w:tcPr>
          <w:p w14:paraId="73D5E98E" w14:textId="30C5C113" w:rsidR="000535C8" w:rsidRDefault="002414EF" w:rsidP="00436828">
            <w:pPr>
              <w:pStyle w:val="TableRow"/>
              <w:jc w:val="both"/>
              <w:rPr>
                <w:rFonts w:cs="Arial"/>
                <w:color w:val="000000" w:themeColor="text1"/>
              </w:rPr>
            </w:pPr>
            <w:r>
              <w:rPr>
                <w:rFonts w:cs="Arial"/>
                <w:color w:val="000000" w:themeColor="text1"/>
              </w:rPr>
              <w:t>Updated with Environment details</w:t>
            </w:r>
          </w:p>
        </w:tc>
        <w:tc>
          <w:tcPr>
            <w:tcW w:w="1559" w:type="dxa"/>
          </w:tcPr>
          <w:p w14:paraId="706DE5BE" w14:textId="77777777" w:rsidR="000535C8" w:rsidRDefault="000535C8" w:rsidP="00436828">
            <w:pPr>
              <w:pStyle w:val="TableRow"/>
              <w:jc w:val="both"/>
              <w:rPr>
                <w:rFonts w:cs="Arial"/>
                <w:color w:val="000000" w:themeColor="text1"/>
              </w:rPr>
            </w:pPr>
          </w:p>
        </w:tc>
      </w:tr>
      <w:tr w:rsidR="000F2BB9" w:rsidRPr="004F6008" w14:paraId="71C07443" w14:textId="77777777" w:rsidTr="00436828">
        <w:tc>
          <w:tcPr>
            <w:tcW w:w="1242" w:type="dxa"/>
          </w:tcPr>
          <w:p w14:paraId="62D297B2" w14:textId="77777777" w:rsidR="000535C8" w:rsidRDefault="000535C8" w:rsidP="00436828">
            <w:pPr>
              <w:pStyle w:val="TableRow"/>
              <w:jc w:val="both"/>
              <w:rPr>
                <w:rFonts w:cs="Arial"/>
              </w:rPr>
            </w:pPr>
          </w:p>
        </w:tc>
        <w:tc>
          <w:tcPr>
            <w:tcW w:w="1276" w:type="dxa"/>
          </w:tcPr>
          <w:p w14:paraId="4412823F" w14:textId="77777777" w:rsidR="000535C8" w:rsidRDefault="000535C8" w:rsidP="00436828">
            <w:pPr>
              <w:pStyle w:val="TableRow"/>
              <w:jc w:val="both"/>
              <w:rPr>
                <w:rFonts w:cs="Arial"/>
                <w:color w:val="000000" w:themeColor="text1"/>
              </w:rPr>
            </w:pPr>
          </w:p>
        </w:tc>
        <w:tc>
          <w:tcPr>
            <w:tcW w:w="1843" w:type="dxa"/>
          </w:tcPr>
          <w:p w14:paraId="151B8B06" w14:textId="77777777" w:rsidR="000535C8" w:rsidRDefault="000535C8" w:rsidP="00436828">
            <w:pPr>
              <w:pStyle w:val="TableRow"/>
              <w:jc w:val="both"/>
              <w:rPr>
                <w:rFonts w:cs="Arial"/>
                <w:color w:val="000000" w:themeColor="text1"/>
              </w:rPr>
            </w:pPr>
          </w:p>
        </w:tc>
        <w:tc>
          <w:tcPr>
            <w:tcW w:w="4394" w:type="dxa"/>
          </w:tcPr>
          <w:p w14:paraId="5CB11A61" w14:textId="77777777" w:rsidR="000535C8" w:rsidRDefault="000535C8" w:rsidP="00436828">
            <w:pPr>
              <w:pStyle w:val="TableRow"/>
              <w:jc w:val="both"/>
              <w:rPr>
                <w:rFonts w:cs="Arial"/>
                <w:color w:val="000000" w:themeColor="text1"/>
              </w:rPr>
            </w:pPr>
          </w:p>
        </w:tc>
        <w:tc>
          <w:tcPr>
            <w:tcW w:w="1559" w:type="dxa"/>
          </w:tcPr>
          <w:p w14:paraId="114DD3BB" w14:textId="77777777" w:rsidR="000535C8" w:rsidRDefault="000535C8" w:rsidP="00436828">
            <w:pPr>
              <w:pStyle w:val="TableRow"/>
              <w:jc w:val="both"/>
              <w:rPr>
                <w:rFonts w:cs="Arial"/>
                <w:color w:val="000000" w:themeColor="text1"/>
              </w:rPr>
            </w:pPr>
          </w:p>
        </w:tc>
      </w:tr>
      <w:tr w:rsidR="000F2BB9" w:rsidRPr="004F6008" w14:paraId="4AE6D301" w14:textId="77777777" w:rsidTr="00436828">
        <w:tc>
          <w:tcPr>
            <w:tcW w:w="1242" w:type="dxa"/>
          </w:tcPr>
          <w:p w14:paraId="7F392B8B" w14:textId="77777777" w:rsidR="000535C8" w:rsidRDefault="000535C8" w:rsidP="00436828">
            <w:pPr>
              <w:pStyle w:val="TableRow"/>
              <w:jc w:val="both"/>
              <w:rPr>
                <w:rFonts w:cs="Arial"/>
              </w:rPr>
            </w:pPr>
          </w:p>
        </w:tc>
        <w:tc>
          <w:tcPr>
            <w:tcW w:w="1276" w:type="dxa"/>
          </w:tcPr>
          <w:p w14:paraId="4F48616A" w14:textId="77777777" w:rsidR="000535C8" w:rsidRDefault="000535C8" w:rsidP="00436828">
            <w:pPr>
              <w:pStyle w:val="TableRow"/>
              <w:jc w:val="both"/>
              <w:rPr>
                <w:rFonts w:cs="Arial"/>
                <w:color w:val="000000" w:themeColor="text1"/>
              </w:rPr>
            </w:pPr>
          </w:p>
        </w:tc>
        <w:tc>
          <w:tcPr>
            <w:tcW w:w="1843" w:type="dxa"/>
          </w:tcPr>
          <w:p w14:paraId="26CE0B55" w14:textId="77777777" w:rsidR="000535C8" w:rsidRDefault="000535C8" w:rsidP="00436828">
            <w:pPr>
              <w:pStyle w:val="TableRow"/>
              <w:jc w:val="both"/>
              <w:rPr>
                <w:rFonts w:cs="Arial"/>
                <w:color w:val="000000" w:themeColor="text1"/>
              </w:rPr>
            </w:pPr>
          </w:p>
        </w:tc>
        <w:tc>
          <w:tcPr>
            <w:tcW w:w="4394" w:type="dxa"/>
          </w:tcPr>
          <w:p w14:paraId="49957DF7" w14:textId="77777777" w:rsidR="000535C8" w:rsidRDefault="000535C8" w:rsidP="00436828">
            <w:pPr>
              <w:pStyle w:val="TableRow"/>
              <w:jc w:val="both"/>
              <w:rPr>
                <w:rFonts w:cs="Arial"/>
                <w:color w:val="000000" w:themeColor="text1"/>
              </w:rPr>
            </w:pPr>
          </w:p>
        </w:tc>
        <w:tc>
          <w:tcPr>
            <w:tcW w:w="1559" w:type="dxa"/>
          </w:tcPr>
          <w:p w14:paraId="070E4E84" w14:textId="77777777" w:rsidR="000535C8" w:rsidRPr="00C83707" w:rsidRDefault="000535C8" w:rsidP="00436828">
            <w:pPr>
              <w:pStyle w:val="TableRow"/>
              <w:jc w:val="both"/>
              <w:rPr>
                <w:rFonts w:cs="Arial"/>
                <w:color w:val="000000" w:themeColor="text1"/>
              </w:rPr>
            </w:pPr>
          </w:p>
        </w:tc>
      </w:tr>
    </w:tbl>
    <w:p w14:paraId="143997EC" w14:textId="77777777" w:rsidR="000535C8" w:rsidRDefault="000535C8" w:rsidP="000535C8"/>
    <w:p w14:paraId="0085E1F3" w14:textId="77777777" w:rsidR="000535C8" w:rsidRDefault="000535C8" w:rsidP="000535C8"/>
    <w:p w14:paraId="2B39D702" w14:textId="77777777" w:rsidR="000535C8" w:rsidRPr="00691620" w:rsidRDefault="000535C8" w:rsidP="000535C8">
      <w:pPr>
        <w:pStyle w:val="RoyalLondonsubtitle"/>
        <w:rPr>
          <w:rFonts w:ascii="Arial Bold" w:hAnsi="Arial Bold"/>
          <w:b w:val="0"/>
          <w:sz w:val="22"/>
        </w:rPr>
      </w:pPr>
      <w:r>
        <w:rPr>
          <w:rFonts w:ascii="Arial Bold" w:hAnsi="Arial Bold"/>
          <w:b w:val="0"/>
          <w:sz w:val="22"/>
        </w:rPr>
        <w:t>Approval</w:t>
      </w:r>
    </w:p>
    <w:tbl>
      <w:tblPr>
        <w:tblW w:w="10314" w:type="dxa"/>
        <w:tblInd w:w="-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45"/>
        <w:gridCol w:w="5103"/>
        <w:gridCol w:w="2066"/>
      </w:tblGrid>
      <w:tr w:rsidR="00AE31B1" w:rsidRPr="004F6008" w14:paraId="56036B1E" w14:textId="77777777" w:rsidTr="00436828">
        <w:tc>
          <w:tcPr>
            <w:tcW w:w="314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64FA3640" w14:textId="77777777" w:rsidR="000535C8" w:rsidRPr="004F6008" w:rsidRDefault="000535C8" w:rsidP="00436828">
            <w:pPr>
              <w:pStyle w:val="TableHead"/>
              <w:jc w:val="both"/>
              <w:rPr>
                <w:rFonts w:eastAsia="Arial" w:cs="Arial"/>
              </w:rPr>
            </w:pPr>
            <w:r w:rsidRPr="004F6008">
              <w:rPr>
                <w:rFonts w:eastAsia="Arial" w:cs="Arial"/>
              </w:rPr>
              <w:t>Action</w:t>
            </w:r>
          </w:p>
        </w:tc>
        <w:tc>
          <w:tcPr>
            <w:tcW w:w="5103"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6E002860" w14:textId="77777777" w:rsidR="000535C8" w:rsidRPr="004F6008" w:rsidRDefault="000535C8" w:rsidP="00436828">
            <w:pPr>
              <w:pStyle w:val="TableHead"/>
              <w:jc w:val="both"/>
              <w:rPr>
                <w:rFonts w:eastAsia="Arial" w:cs="Arial"/>
              </w:rPr>
            </w:pPr>
            <w:r w:rsidRPr="004F6008">
              <w:rPr>
                <w:rFonts w:eastAsia="Arial" w:cs="Arial"/>
              </w:rPr>
              <w:t>People</w:t>
            </w:r>
          </w:p>
        </w:tc>
        <w:tc>
          <w:tcPr>
            <w:tcW w:w="206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1719DB6C" w14:textId="77777777" w:rsidR="000535C8" w:rsidRPr="004F6008" w:rsidRDefault="000535C8" w:rsidP="00436828">
            <w:pPr>
              <w:pStyle w:val="TableHead"/>
              <w:jc w:val="both"/>
              <w:rPr>
                <w:rFonts w:eastAsia="Arial" w:cs="Arial"/>
              </w:rPr>
            </w:pPr>
            <w:r w:rsidRPr="004F6008">
              <w:rPr>
                <w:rFonts w:eastAsia="Arial" w:cs="Arial"/>
              </w:rPr>
              <w:t>Date Completed</w:t>
            </w:r>
          </w:p>
        </w:tc>
      </w:tr>
      <w:tr w:rsidR="004C2D15" w:rsidRPr="004F6008" w14:paraId="165A55D1" w14:textId="77777777" w:rsidTr="00436828">
        <w:tc>
          <w:tcPr>
            <w:tcW w:w="3145" w:type="dxa"/>
            <w:tcBorders>
              <w:top w:val="single" w:sz="4" w:space="0" w:color="000000"/>
              <w:left w:val="single" w:sz="4" w:space="0" w:color="auto"/>
              <w:bottom w:val="single" w:sz="4" w:space="0" w:color="auto"/>
              <w:right w:val="single" w:sz="4" w:space="0" w:color="auto"/>
            </w:tcBorders>
          </w:tcPr>
          <w:p w14:paraId="5C31302B" w14:textId="77777777" w:rsidR="000535C8" w:rsidRPr="008B4B90" w:rsidRDefault="000535C8" w:rsidP="00436828">
            <w:pPr>
              <w:pStyle w:val="TableHead"/>
              <w:jc w:val="both"/>
              <w:rPr>
                <w:rFonts w:eastAsia="Arial" w:cs="Arial"/>
                <w:b w:val="0"/>
              </w:rPr>
            </w:pPr>
          </w:p>
        </w:tc>
        <w:tc>
          <w:tcPr>
            <w:tcW w:w="5103" w:type="dxa"/>
            <w:tcBorders>
              <w:top w:val="single" w:sz="4" w:space="0" w:color="000000"/>
              <w:left w:val="single" w:sz="4" w:space="0" w:color="auto"/>
              <w:bottom w:val="single" w:sz="4" w:space="0" w:color="auto"/>
              <w:right w:val="single" w:sz="4" w:space="0" w:color="auto"/>
            </w:tcBorders>
          </w:tcPr>
          <w:p w14:paraId="6611CC64" w14:textId="77777777" w:rsidR="000535C8" w:rsidRPr="008B4B90" w:rsidRDefault="000535C8" w:rsidP="00436828">
            <w:pPr>
              <w:pStyle w:val="TableHead"/>
              <w:jc w:val="both"/>
              <w:rPr>
                <w:rFonts w:cs="Arial"/>
                <w:b w:val="0"/>
              </w:rPr>
            </w:pPr>
          </w:p>
        </w:tc>
        <w:tc>
          <w:tcPr>
            <w:tcW w:w="2066" w:type="dxa"/>
            <w:tcBorders>
              <w:top w:val="single" w:sz="4" w:space="0" w:color="000000"/>
              <w:left w:val="single" w:sz="4" w:space="0" w:color="auto"/>
              <w:bottom w:val="single" w:sz="4" w:space="0" w:color="auto"/>
              <w:right w:val="single" w:sz="4" w:space="0" w:color="auto"/>
            </w:tcBorders>
          </w:tcPr>
          <w:p w14:paraId="53DB124F" w14:textId="77777777" w:rsidR="000535C8" w:rsidRPr="008B4B90" w:rsidRDefault="000535C8" w:rsidP="00436828">
            <w:pPr>
              <w:pStyle w:val="TableHead"/>
              <w:jc w:val="both"/>
              <w:rPr>
                <w:rFonts w:cs="Arial"/>
                <w:b w:val="0"/>
              </w:rPr>
            </w:pPr>
          </w:p>
        </w:tc>
      </w:tr>
      <w:tr w:rsidR="004C2D15" w:rsidRPr="004F6008" w14:paraId="207DD9AE" w14:textId="77777777" w:rsidTr="00436828">
        <w:tc>
          <w:tcPr>
            <w:tcW w:w="3145" w:type="dxa"/>
            <w:tcBorders>
              <w:top w:val="single" w:sz="4" w:space="0" w:color="000000"/>
              <w:left w:val="single" w:sz="4" w:space="0" w:color="auto"/>
              <w:bottom w:val="single" w:sz="4" w:space="0" w:color="auto"/>
              <w:right w:val="single" w:sz="4" w:space="0" w:color="auto"/>
            </w:tcBorders>
          </w:tcPr>
          <w:p w14:paraId="229AE2BB" w14:textId="77777777" w:rsidR="000535C8" w:rsidRPr="004F6008" w:rsidRDefault="000535C8" w:rsidP="00436828">
            <w:pPr>
              <w:pStyle w:val="TableHead"/>
              <w:jc w:val="both"/>
              <w:rPr>
                <w:rFonts w:eastAsia="Arial" w:cs="Arial"/>
                <w:b w:val="0"/>
              </w:rPr>
            </w:pPr>
          </w:p>
        </w:tc>
        <w:tc>
          <w:tcPr>
            <w:tcW w:w="5103" w:type="dxa"/>
            <w:tcBorders>
              <w:top w:val="single" w:sz="4" w:space="0" w:color="000000"/>
              <w:left w:val="single" w:sz="4" w:space="0" w:color="auto"/>
              <w:bottom w:val="single" w:sz="4" w:space="0" w:color="auto"/>
              <w:right w:val="single" w:sz="4" w:space="0" w:color="auto"/>
            </w:tcBorders>
          </w:tcPr>
          <w:p w14:paraId="2AF8F56E" w14:textId="77777777" w:rsidR="000535C8" w:rsidRPr="004F6008" w:rsidRDefault="000535C8" w:rsidP="00436828">
            <w:pPr>
              <w:pStyle w:val="TableHead"/>
              <w:jc w:val="both"/>
              <w:rPr>
                <w:rFonts w:cs="Arial"/>
                <w:b w:val="0"/>
              </w:rPr>
            </w:pPr>
          </w:p>
        </w:tc>
        <w:tc>
          <w:tcPr>
            <w:tcW w:w="2066" w:type="dxa"/>
            <w:tcBorders>
              <w:top w:val="single" w:sz="4" w:space="0" w:color="000000"/>
              <w:left w:val="single" w:sz="4" w:space="0" w:color="auto"/>
              <w:bottom w:val="single" w:sz="4" w:space="0" w:color="auto"/>
              <w:right w:val="single" w:sz="4" w:space="0" w:color="auto"/>
            </w:tcBorders>
          </w:tcPr>
          <w:p w14:paraId="2BEC3A1B" w14:textId="77777777" w:rsidR="000535C8" w:rsidRPr="004F6008" w:rsidRDefault="000535C8" w:rsidP="00436828">
            <w:pPr>
              <w:pStyle w:val="TableHead"/>
              <w:jc w:val="both"/>
              <w:rPr>
                <w:rFonts w:cs="Arial"/>
                <w:b w:val="0"/>
              </w:rPr>
            </w:pPr>
          </w:p>
        </w:tc>
      </w:tr>
      <w:tr w:rsidR="004C2D15" w:rsidRPr="004F6008" w14:paraId="523EC39F" w14:textId="77777777" w:rsidTr="00436828">
        <w:tc>
          <w:tcPr>
            <w:tcW w:w="3145" w:type="dxa"/>
            <w:tcBorders>
              <w:top w:val="nil"/>
              <w:bottom w:val="single" w:sz="4" w:space="0" w:color="auto"/>
            </w:tcBorders>
          </w:tcPr>
          <w:p w14:paraId="1714A0B6" w14:textId="77777777" w:rsidR="000535C8" w:rsidRPr="004F6008" w:rsidRDefault="000535C8" w:rsidP="00436828">
            <w:pPr>
              <w:pStyle w:val="TableHead"/>
              <w:jc w:val="both"/>
              <w:rPr>
                <w:rFonts w:eastAsia="Arial" w:cs="Arial"/>
                <w:b w:val="0"/>
              </w:rPr>
            </w:pPr>
          </w:p>
        </w:tc>
        <w:tc>
          <w:tcPr>
            <w:tcW w:w="5103" w:type="dxa"/>
            <w:tcBorders>
              <w:top w:val="nil"/>
              <w:bottom w:val="single" w:sz="4" w:space="0" w:color="auto"/>
            </w:tcBorders>
          </w:tcPr>
          <w:p w14:paraId="0D6617F3" w14:textId="77777777" w:rsidR="000535C8" w:rsidRPr="004F6008" w:rsidRDefault="000535C8" w:rsidP="00436828">
            <w:pPr>
              <w:pStyle w:val="TableHead"/>
              <w:jc w:val="both"/>
              <w:rPr>
                <w:rFonts w:cs="Arial"/>
                <w:b w:val="0"/>
                <w:color w:val="000000" w:themeColor="text1"/>
              </w:rPr>
            </w:pPr>
          </w:p>
        </w:tc>
        <w:tc>
          <w:tcPr>
            <w:tcW w:w="2066" w:type="dxa"/>
            <w:tcBorders>
              <w:top w:val="nil"/>
              <w:bottom w:val="single" w:sz="4" w:space="0" w:color="auto"/>
            </w:tcBorders>
          </w:tcPr>
          <w:p w14:paraId="20B170BD" w14:textId="77777777" w:rsidR="000535C8" w:rsidRPr="004F6008" w:rsidRDefault="000535C8" w:rsidP="00436828">
            <w:pPr>
              <w:pStyle w:val="TableHead"/>
              <w:jc w:val="both"/>
              <w:rPr>
                <w:rFonts w:cs="Arial"/>
                <w:b w:val="0"/>
                <w:color w:val="000000" w:themeColor="text1"/>
              </w:rPr>
            </w:pPr>
          </w:p>
        </w:tc>
      </w:tr>
      <w:tr w:rsidR="004C2D15" w:rsidRPr="004F6008" w14:paraId="47C684B1" w14:textId="77777777" w:rsidTr="00436828">
        <w:tc>
          <w:tcPr>
            <w:tcW w:w="3145" w:type="dxa"/>
            <w:tcBorders>
              <w:top w:val="nil"/>
              <w:left w:val="single" w:sz="4" w:space="0" w:color="auto"/>
              <w:bottom w:val="single" w:sz="4" w:space="0" w:color="auto"/>
              <w:right w:val="single" w:sz="4" w:space="0" w:color="auto"/>
            </w:tcBorders>
          </w:tcPr>
          <w:p w14:paraId="4CE3971C" w14:textId="77777777" w:rsidR="000535C8" w:rsidRPr="004F6008" w:rsidRDefault="000535C8" w:rsidP="00436828">
            <w:pPr>
              <w:pStyle w:val="TableHead"/>
              <w:jc w:val="both"/>
              <w:rPr>
                <w:rFonts w:eastAsia="Arial" w:cs="Arial"/>
                <w:b w:val="0"/>
              </w:rPr>
            </w:pPr>
          </w:p>
        </w:tc>
        <w:tc>
          <w:tcPr>
            <w:tcW w:w="5103" w:type="dxa"/>
            <w:tcBorders>
              <w:top w:val="nil"/>
              <w:left w:val="single" w:sz="4" w:space="0" w:color="auto"/>
              <w:bottom w:val="single" w:sz="4" w:space="0" w:color="auto"/>
              <w:right w:val="single" w:sz="4" w:space="0" w:color="auto"/>
            </w:tcBorders>
          </w:tcPr>
          <w:p w14:paraId="5228D9AC" w14:textId="77777777" w:rsidR="000535C8" w:rsidRPr="004F6008" w:rsidRDefault="000535C8" w:rsidP="00436828">
            <w:pPr>
              <w:pStyle w:val="TableHead"/>
              <w:jc w:val="both"/>
              <w:rPr>
                <w:rFonts w:cs="Arial"/>
                <w:b w:val="0"/>
              </w:rPr>
            </w:pPr>
          </w:p>
        </w:tc>
        <w:tc>
          <w:tcPr>
            <w:tcW w:w="2066" w:type="dxa"/>
            <w:tcBorders>
              <w:top w:val="nil"/>
              <w:left w:val="single" w:sz="4" w:space="0" w:color="auto"/>
              <w:bottom w:val="single" w:sz="4" w:space="0" w:color="auto"/>
              <w:right w:val="single" w:sz="4" w:space="0" w:color="auto"/>
            </w:tcBorders>
          </w:tcPr>
          <w:p w14:paraId="043386C9" w14:textId="77777777" w:rsidR="000535C8" w:rsidRPr="004F6008" w:rsidRDefault="000535C8" w:rsidP="00436828">
            <w:pPr>
              <w:pStyle w:val="TableHead"/>
              <w:jc w:val="both"/>
              <w:rPr>
                <w:rFonts w:cs="Arial"/>
                <w:b w:val="0"/>
              </w:rPr>
            </w:pPr>
          </w:p>
        </w:tc>
      </w:tr>
      <w:tr w:rsidR="004C2D15" w:rsidRPr="004F6008" w14:paraId="41A56C0C" w14:textId="77777777" w:rsidTr="00436828">
        <w:tc>
          <w:tcPr>
            <w:tcW w:w="3145" w:type="dxa"/>
            <w:tcBorders>
              <w:top w:val="nil"/>
              <w:left w:val="single" w:sz="4" w:space="0" w:color="auto"/>
              <w:bottom w:val="single" w:sz="4" w:space="0" w:color="auto"/>
              <w:right w:val="single" w:sz="4" w:space="0" w:color="auto"/>
            </w:tcBorders>
          </w:tcPr>
          <w:p w14:paraId="25DD5291" w14:textId="77777777" w:rsidR="000535C8" w:rsidRPr="004F6008" w:rsidRDefault="000535C8" w:rsidP="00436828">
            <w:pPr>
              <w:pStyle w:val="TableHead"/>
              <w:jc w:val="both"/>
              <w:rPr>
                <w:rFonts w:eastAsia="Arial" w:cs="Arial"/>
                <w:b w:val="0"/>
              </w:rPr>
            </w:pPr>
          </w:p>
        </w:tc>
        <w:tc>
          <w:tcPr>
            <w:tcW w:w="5103" w:type="dxa"/>
            <w:tcBorders>
              <w:top w:val="nil"/>
              <w:left w:val="single" w:sz="4" w:space="0" w:color="auto"/>
              <w:bottom w:val="single" w:sz="4" w:space="0" w:color="auto"/>
              <w:right w:val="single" w:sz="4" w:space="0" w:color="auto"/>
            </w:tcBorders>
          </w:tcPr>
          <w:p w14:paraId="36B55D77" w14:textId="77777777" w:rsidR="000535C8" w:rsidRPr="004F6008" w:rsidRDefault="000535C8" w:rsidP="00436828">
            <w:pPr>
              <w:pStyle w:val="TableHead"/>
              <w:jc w:val="both"/>
              <w:rPr>
                <w:rFonts w:cs="Arial"/>
                <w:b w:val="0"/>
              </w:rPr>
            </w:pPr>
          </w:p>
        </w:tc>
        <w:tc>
          <w:tcPr>
            <w:tcW w:w="2066" w:type="dxa"/>
            <w:tcBorders>
              <w:top w:val="nil"/>
              <w:left w:val="single" w:sz="4" w:space="0" w:color="auto"/>
              <w:bottom w:val="single" w:sz="4" w:space="0" w:color="auto"/>
              <w:right w:val="single" w:sz="4" w:space="0" w:color="auto"/>
            </w:tcBorders>
          </w:tcPr>
          <w:p w14:paraId="66CF816F" w14:textId="77777777" w:rsidR="000535C8" w:rsidRPr="004F6008" w:rsidRDefault="000535C8" w:rsidP="00436828">
            <w:pPr>
              <w:pStyle w:val="TableHead"/>
              <w:jc w:val="both"/>
              <w:rPr>
                <w:rFonts w:cs="Arial"/>
                <w:b w:val="0"/>
              </w:rPr>
            </w:pPr>
          </w:p>
        </w:tc>
      </w:tr>
      <w:tr w:rsidR="004C2D15" w:rsidRPr="004F6008" w14:paraId="6FC617F9" w14:textId="77777777" w:rsidTr="00436828">
        <w:tc>
          <w:tcPr>
            <w:tcW w:w="3145" w:type="dxa"/>
            <w:tcBorders>
              <w:top w:val="nil"/>
              <w:left w:val="single" w:sz="4" w:space="0" w:color="auto"/>
              <w:bottom w:val="single" w:sz="4" w:space="0" w:color="auto"/>
              <w:right w:val="single" w:sz="4" w:space="0" w:color="auto"/>
            </w:tcBorders>
          </w:tcPr>
          <w:p w14:paraId="022ED158" w14:textId="77777777" w:rsidR="000535C8" w:rsidRPr="004F6008" w:rsidRDefault="000535C8" w:rsidP="00436828">
            <w:pPr>
              <w:pStyle w:val="TableHead"/>
              <w:jc w:val="both"/>
              <w:rPr>
                <w:rFonts w:eastAsia="Arial" w:cs="Arial"/>
                <w:b w:val="0"/>
              </w:rPr>
            </w:pPr>
          </w:p>
        </w:tc>
        <w:tc>
          <w:tcPr>
            <w:tcW w:w="5103" w:type="dxa"/>
            <w:tcBorders>
              <w:top w:val="nil"/>
              <w:left w:val="single" w:sz="4" w:space="0" w:color="auto"/>
              <w:bottom w:val="single" w:sz="4" w:space="0" w:color="auto"/>
              <w:right w:val="single" w:sz="4" w:space="0" w:color="auto"/>
            </w:tcBorders>
          </w:tcPr>
          <w:p w14:paraId="5921CD4C" w14:textId="77777777" w:rsidR="000535C8" w:rsidRPr="00F95932" w:rsidRDefault="000535C8" w:rsidP="00436828">
            <w:pPr>
              <w:pStyle w:val="TableHead"/>
              <w:jc w:val="both"/>
              <w:rPr>
                <w:rFonts w:cs="Arial"/>
                <w:b w:val="0"/>
              </w:rPr>
            </w:pPr>
          </w:p>
        </w:tc>
        <w:tc>
          <w:tcPr>
            <w:tcW w:w="2066" w:type="dxa"/>
            <w:tcBorders>
              <w:top w:val="nil"/>
              <w:left w:val="single" w:sz="4" w:space="0" w:color="auto"/>
              <w:bottom w:val="single" w:sz="4" w:space="0" w:color="auto"/>
              <w:right w:val="single" w:sz="4" w:space="0" w:color="auto"/>
            </w:tcBorders>
          </w:tcPr>
          <w:p w14:paraId="00CDBC86" w14:textId="77777777" w:rsidR="000535C8" w:rsidRPr="004F6008" w:rsidRDefault="000535C8" w:rsidP="00436828">
            <w:pPr>
              <w:pStyle w:val="TableHead"/>
              <w:jc w:val="both"/>
              <w:rPr>
                <w:rFonts w:cs="Arial"/>
                <w:b w:val="0"/>
              </w:rPr>
            </w:pPr>
          </w:p>
        </w:tc>
      </w:tr>
    </w:tbl>
    <w:p w14:paraId="1D92AD9C" w14:textId="77777777" w:rsidR="000535C8" w:rsidRDefault="000535C8" w:rsidP="000535C8"/>
    <w:p w14:paraId="1F1B0C52" w14:textId="77777777" w:rsidR="000535C8" w:rsidRDefault="000535C8" w:rsidP="000535C8"/>
    <w:p w14:paraId="6BB466AD" w14:textId="77777777" w:rsidR="000535C8" w:rsidRPr="00691620" w:rsidRDefault="000535C8" w:rsidP="000535C8">
      <w:pPr>
        <w:pStyle w:val="RoyalLondonsubtitle"/>
        <w:rPr>
          <w:rFonts w:ascii="Arial Bold" w:hAnsi="Arial Bold"/>
          <w:b w:val="0"/>
          <w:sz w:val="22"/>
        </w:rPr>
      </w:pPr>
      <w:r w:rsidRPr="00691620">
        <w:rPr>
          <w:rFonts w:ascii="Arial Bold" w:hAnsi="Arial Bold"/>
          <w:b w:val="0"/>
          <w:sz w:val="22"/>
        </w:rPr>
        <w:t>DISTRIBUTION</w:t>
      </w:r>
    </w:p>
    <w:tbl>
      <w:tblPr>
        <w:tblW w:w="10348" w:type="dxa"/>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62"/>
        <w:gridCol w:w="5386"/>
      </w:tblGrid>
      <w:tr w:rsidR="00CA5BB8" w:rsidRPr="004F6008" w14:paraId="67DB0E18"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02D3E03B" w14:textId="77777777" w:rsidR="000535C8" w:rsidRPr="004F6008" w:rsidRDefault="000535C8" w:rsidP="00436828">
            <w:pPr>
              <w:pStyle w:val="TableHead"/>
              <w:jc w:val="both"/>
              <w:rPr>
                <w:rFonts w:cs="Arial"/>
              </w:rPr>
            </w:pPr>
            <w:r w:rsidRPr="004F6008">
              <w:rPr>
                <w:rFonts w:eastAsia="Arial" w:cs="Arial"/>
              </w:rPr>
              <w:t>Name</w:t>
            </w:r>
          </w:p>
        </w:tc>
        <w:tc>
          <w:tcPr>
            <w:tcW w:w="538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tcPr>
          <w:p w14:paraId="154DE1C5" w14:textId="77777777" w:rsidR="000535C8" w:rsidRPr="004F6008" w:rsidRDefault="000535C8" w:rsidP="00436828">
            <w:pPr>
              <w:pStyle w:val="TableHead"/>
              <w:jc w:val="both"/>
              <w:rPr>
                <w:rFonts w:eastAsia="Arial" w:cs="Arial"/>
              </w:rPr>
            </w:pPr>
            <w:r w:rsidRPr="004F6008">
              <w:rPr>
                <w:rFonts w:eastAsia="Arial" w:cs="Arial"/>
              </w:rPr>
              <w:t>Role</w:t>
            </w:r>
          </w:p>
        </w:tc>
      </w:tr>
      <w:tr w:rsidR="004C2D15" w:rsidRPr="005B1A26" w14:paraId="1DDF2F57"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9B8A328" w14:textId="77777777" w:rsidR="000535C8" w:rsidRPr="005B1A26" w:rsidRDefault="000535C8" w:rsidP="00436828">
            <w:pPr>
              <w:pStyle w:val="TableHead"/>
              <w:rPr>
                <w:rFonts w:eastAsia="Arial" w:cs="Arial"/>
                <w:b w:val="0"/>
              </w:rPr>
            </w:pP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B5819B7" w14:textId="77777777" w:rsidR="000535C8" w:rsidRPr="005B1A26" w:rsidRDefault="000535C8" w:rsidP="00436828">
            <w:pPr>
              <w:pStyle w:val="TableHead"/>
              <w:rPr>
                <w:rFonts w:eastAsia="Arial" w:cs="Arial"/>
                <w:b w:val="0"/>
              </w:rPr>
            </w:pPr>
          </w:p>
        </w:tc>
      </w:tr>
      <w:tr w:rsidR="004C2D15" w:rsidRPr="005B1A26" w14:paraId="777C2D2D"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1627D661" w14:textId="77777777" w:rsidR="000535C8" w:rsidRPr="005B1A26" w:rsidRDefault="000535C8" w:rsidP="00436828">
            <w:pPr>
              <w:pStyle w:val="TableHead"/>
              <w:rPr>
                <w:rFonts w:eastAsia="Arial" w:cs="Arial"/>
                <w:b w:val="0"/>
              </w:rPr>
            </w:pP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1157FC71" w14:textId="77777777" w:rsidR="000535C8" w:rsidRPr="005B1A26" w:rsidRDefault="000535C8" w:rsidP="00436828">
            <w:pPr>
              <w:pStyle w:val="TableHead"/>
              <w:rPr>
                <w:rFonts w:eastAsia="Arial" w:cs="Arial"/>
                <w:b w:val="0"/>
              </w:rPr>
            </w:pPr>
          </w:p>
        </w:tc>
      </w:tr>
      <w:tr w:rsidR="004C2D15" w:rsidRPr="005B1A26" w14:paraId="21DAF8AA"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71DE050A" w14:textId="77777777" w:rsidR="000535C8" w:rsidRPr="005B1A26" w:rsidRDefault="000535C8" w:rsidP="00436828">
            <w:pPr>
              <w:pStyle w:val="TableHead"/>
              <w:rPr>
                <w:rFonts w:eastAsia="Arial" w:cs="Arial"/>
                <w:b w:val="0"/>
              </w:rPr>
            </w:pP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6D744DD6" w14:textId="77777777" w:rsidR="000535C8" w:rsidRPr="005B1A26" w:rsidRDefault="000535C8" w:rsidP="00436828">
            <w:pPr>
              <w:pStyle w:val="TableHead"/>
              <w:rPr>
                <w:rFonts w:eastAsia="Arial" w:cs="Arial"/>
                <w:b w:val="0"/>
              </w:rPr>
            </w:pPr>
          </w:p>
        </w:tc>
      </w:tr>
      <w:tr w:rsidR="004C2D15" w:rsidRPr="005B1A26" w14:paraId="47017ABE"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68825737" w14:textId="77777777" w:rsidR="000535C8" w:rsidRPr="005B1A26" w:rsidRDefault="000535C8" w:rsidP="00436828">
            <w:pPr>
              <w:pStyle w:val="TableHead"/>
              <w:rPr>
                <w:rFonts w:eastAsia="Arial" w:cs="Arial"/>
                <w:b w:val="0"/>
              </w:rPr>
            </w:pP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6B58C16E" w14:textId="77777777" w:rsidR="000535C8" w:rsidRPr="005B1A26" w:rsidRDefault="000535C8" w:rsidP="00436828">
            <w:pPr>
              <w:pStyle w:val="TableHead"/>
              <w:rPr>
                <w:rFonts w:eastAsia="Arial" w:cs="Arial"/>
                <w:b w:val="0"/>
              </w:rPr>
            </w:pPr>
          </w:p>
        </w:tc>
      </w:tr>
      <w:tr w:rsidR="004C2D15" w:rsidRPr="005B1A26" w14:paraId="61BB40FC"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1ECEA683" w14:textId="77777777" w:rsidR="000535C8" w:rsidRPr="005B1A26" w:rsidRDefault="000535C8" w:rsidP="00436828">
            <w:pPr>
              <w:pStyle w:val="TableHead"/>
              <w:rPr>
                <w:rFonts w:eastAsia="Arial" w:cs="Arial"/>
                <w:b w:val="0"/>
              </w:rPr>
            </w:pP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78D6C11C" w14:textId="77777777" w:rsidR="000535C8" w:rsidRPr="005B1A26" w:rsidRDefault="000535C8" w:rsidP="00436828">
            <w:pPr>
              <w:pStyle w:val="TableHead"/>
              <w:rPr>
                <w:rFonts w:eastAsia="Arial" w:cs="Arial"/>
                <w:b w:val="0"/>
              </w:rPr>
            </w:pPr>
          </w:p>
        </w:tc>
      </w:tr>
      <w:tr w:rsidR="004C2D15" w:rsidRPr="005B1A26" w14:paraId="76030B6F" w14:textId="77777777" w:rsidTr="00436828">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67B90073" w14:textId="77777777" w:rsidR="000535C8" w:rsidRPr="005B1A26" w:rsidRDefault="000535C8" w:rsidP="00436828">
            <w:pPr>
              <w:pStyle w:val="TableHead"/>
              <w:rPr>
                <w:rFonts w:eastAsia="Arial" w:cs="Arial"/>
                <w:b w:val="0"/>
              </w:rPr>
            </w:pPr>
          </w:p>
        </w:tc>
        <w:tc>
          <w:tcPr>
            <w:tcW w:w="5386" w:type="dxa"/>
            <w:tcBorders>
              <w:top w:val="single" w:sz="4" w:space="0" w:color="000000"/>
              <w:left w:val="single" w:sz="4" w:space="0" w:color="000000"/>
              <w:bottom w:val="single" w:sz="4" w:space="0" w:color="000000"/>
              <w:right w:val="single" w:sz="4" w:space="0" w:color="000000"/>
            </w:tcBorders>
            <w:shd w:val="clear" w:color="auto" w:fill="auto"/>
          </w:tcPr>
          <w:p w14:paraId="3F53341D" w14:textId="77777777" w:rsidR="000535C8" w:rsidRPr="005B1A26" w:rsidRDefault="000535C8" w:rsidP="00436828">
            <w:pPr>
              <w:pStyle w:val="TableHead"/>
              <w:rPr>
                <w:rFonts w:eastAsia="Arial" w:cs="Arial"/>
                <w:b w:val="0"/>
              </w:rPr>
            </w:pPr>
          </w:p>
        </w:tc>
      </w:tr>
      <w:bookmarkEnd w:id="0"/>
    </w:tbl>
    <w:p w14:paraId="2E11472F" w14:textId="0AA035D7" w:rsidR="00110486" w:rsidRDefault="00110486" w:rsidP="00110486">
      <w:pPr>
        <w:ind w:left="720" w:hanging="360"/>
      </w:pPr>
    </w:p>
    <w:sdt>
      <w:sdtPr>
        <w:id w:val="-17856062"/>
        <w:docPartObj>
          <w:docPartGallery w:val="Table of Contents"/>
          <w:docPartUnique/>
        </w:docPartObj>
      </w:sdtPr>
      <w:sdtEndPr>
        <w:rPr>
          <w:b/>
          <w:bCs/>
          <w:noProof/>
        </w:rPr>
      </w:sdtEndPr>
      <w:sdtContent>
        <w:p w14:paraId="5AC3C85F" w14:textId="78C3C025" w:rsidR="00110486" w:rsidRPr="004E58CC" w:rsidRDefault="00110486" w:rsidP="0061085E">
          <w:pPr>
            <w:rPr>
              <w:b/>
              <w:bCs/>
            </w:rPr>
          </w:pPr>
          <w:r w:rsidRPr="004E58CC">
            <w:rPr>
              <w:b/>
              <w:bCs/>
            </w:rPr>
            <w:t>Contents</w:t>
          </w:r>
        </w:p>
        <w:p w14:paraId="259D783D" w14:textId="5C2BF3E1" w:rsidR="00125798" w:rsidRDefault="0011048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9581672" w:history="1">
            <w:r w:rsidR="00125798">
              <w:rPr>
                <w:noProof/>
                <w:webHidden/>
              </w:rPr>
              <w:tab/>
            </w:r>
            <w:r w:rsidR="00125798">
              <w:rPr>
                <w:noProof/>
                <w:webHidden/>
              </w:rPr>
              <w:fldChar w:fldCharType="begin"/>
            </w:r>
            <w:r w:rsidR="00125798">
              <w:rPr>
                <w:noProof/>
                <w:webHidden/>
              </w:rPr>
              <w:instrText xml:space="preserve"> PAGEREF _Toc79581672 \h </w:instrText>
            </w:r>
            <w:r w:rsidR="00125798">
              <w:rPr>
                <w:noProof/>
                <w:webHidden/>
              </w:rPr>
            </w:r>
            <w:r w:rsidR="00125798">
              <w:rPr>
                <w:noProof/>
                <w:webHidden/>
              </w:rPr>
              <w:fldChar w:fldCharType="separate"/>
            </w:r>
            <w:r w:rsidR="00125798">
              <w:rPr>
                <w:noProof/>
                <w:webHidden/>
              </w:rPr>
              <w:t>1</w:t>
            </w:r>
            <w:r w:rsidR="00125798">
              <w:rPr>
                <w:noProof/>
                <w:webHidden/>
              </w:rPr>
              <w:fldChar w:fldCharType="end"/>
            </w:r>
          </w:hyperlink>
        </w:p>
        <w:p w14:paraId="251A8D89" w14:textId="30714255" w:rsidR="00125798" w:rsidRDefault="00E4024E">
          <w:pPr>
            <w:pStyle w:val="TOC1"/>
            <w:tabs>
              <w:tab w:val="left" w:pos="440"/>
              <w:tab w:val="right" w:leader="dot" w:pos="9016"/>
            </w:tabs>
            <w:rPr>
              <w:rFonts w:eastAsiaTheme="minorEastAsia"/>
              <w:noProof/>
              <w:lang w:eastAsia="en-GB"/>
            </w:rPr>
          </w:pPr>
          <w:hyperlink w:anchor="_Toc79581673" w:history="1">
            <w:r w:rsidR="00125798" w:rsidRPr="0065615F">
              <w:rPr>
                <w:rStyle w:val="Hyperlink"/>
                <w:noProof/>
              </w:rPr>
              <w:t>1</w:t>
            </w:r>
            <w:r w:rsidR="00125798">
              <w:rPr>
                <w:rFonts w:eastAsiaTheme="minorEastAsia"/>
                <w:noProof/>
                <w:lang w:eastAsia="en-GB"/>
              </w:rPr>
              <w:tab/>
            </w:r>
            <w:r w:rsidR="00125798" w:rsidRPr="0065615F">
              <w:rPr>
                <w:rStyle w:val="Hyperlink"/>
                <w:noProof/>
              </w:rPr>
              <w:t>Introduction</w:t>
            </w:r>
            <w:r w:rsidR="00125798">
              <w:rPr>
                <w:noProof/>
                <w:webHidden/>
              </w:rPr>
              <w:tab/>
            </w:r>
            <w:r w:rsidR="00125798">
              <w:rPr>
                <w:noProof/>
                <w:webHidden/>
              </w:rPr>
              <w:fldChar w:fldCharType="begin"/>
            </w:r>
            <w:r w:rsidR="00125798">
              <w:rPr>
                <w:noProof/>
                <w:webHidden/>
              </w:rPr>
              <w:instrText xml:space="preserve"> PAGEREF _Toc79581673 \h </w:instrText>
            </w:r>
            <w:r w:rsidR="00125798">
              <w:rPr>
                <w:noProof/>
                <w:webHidden/>
              </w:rPr>
            </w:r>
            <w:r w:rsidR="00125798">
              <w:rPr>
                <w:noProof/>
                <w:webHidden/>
              </w:rPr>
              <w:fldChar w:fldCharType="separate"/>
            </w:r>
            <w:r w:rsidR="00125798">
              <w:rPr>
                <w:noProof/>
                <w:webHidden/>
              </w:rPr>
              <w:t>4</w:t>
            </w:r>
            <w:r w:rsidR="00125798">
              <w:rPr>
                <w:noProof/>
                <w:webHidden/>
              </w:rPr>
              <w:fldChar w:fldCharType="end"/>
            </w:r>
          </w:hyperlink>
        </w:p>
        <w:p w14:paraId="06B47E4A" w14:textId="12907376" w:rsidR="00125798" w:rsidRDefault="00E4024E">
          <w:pPr>
            <w:pStyle w:val="TOC2"/>
            <w:tabs>
              <w:tab w:val="left" w:pos="880"/>
              <w:tab w:val="right" w:leader="dot" w:pos="9016"/>
            </w:tabs>
            <w:rPr>
              <w:rFonts w:eastAsiaTheme="minorEastAsia"/>
              <w:noProof/>
              <w:lang w:eastAsia="en-GB"/>
            </w:rPr>
          </w:pPr>
          <w:hyperlink w:anchor="_Toc79581674" w:history="1">
            <w:r w:rsidR="00125798" w:rsidRPr="0065615F">
              <w:rPr>
                <w:rStyle w:val="Hyperlink"/>
                <w:noProof/>
              </w:rPr>
              <w:t>1.1</w:t>
            </w:r>
            <w:r w:rsidR="00125798">
              <w:rPr>
                <w:rFonts w:eastAsiaTheme="minorEastAsia"/>
                <w:noProof/>
                <w:lang w:eastAsia="en-GB"/>
              </w:rPr>
              <w:tab/>
            </w:r>
            <w:r w:rsidR="00125798" w:rsidRPr="0065615F">
              <w:rPr>
                <w:rStyle w:val="Hyperlink"/>
                <w:noProof/>
              </w:rPr>
              <w:t>Background</w:t>
            </w:r>
            <w:r w:rsidR="00125798">
              <w:rPr>
                <w:noProof/>
                <w:webHidden/>
              </w:rPr>
              <w:tab/>
            </w:r>
            <w:r w:rsidR="00125798">
              <w:rPr>
                <w:noProof/>
                <w:webHidden/>
              </w:rPr>
              <w:fldChar w:fldCharType="begin"/>
            </w:r>
            <w:r w:rsidR="00125798">
              <w:rPr>
                <w:noProof/>
                <w:webHidden/>
              </w:rPr>
              <w:instrText xml:space="preserve"> PAGEREF _Toc79581674 \h </w:instrText>
            </w:r>
            <w:r w:rsidR="00125798">
              <w:rPr>
                <w:noProof/>
                <w:webHidden/>
              </w:rPr>
            </w:r>
            <w:r w:rsidR="00125798">
              <w:rPr>
                <w:noProof/>
                <w:webHidden/>
              </w:rPr>
              <w:fldChar w:fldCharType="separate"/>
            </w:r>
            <w:r w:rsidR="00125798">
              <w:rPr>
                <w:noProof/>
                <w:webHidden/>
              </w:rPr>
              <w:t>4</w:t>
            </w:r>
            <w:r w:rsidR="00125798">
              <w:rPr>
                <w:noProof/>
                <w:webHidden/>
              </w:rPr>
              <w:fldChar w:fldCharType="end"/>
            </w:r>
          </w:hyperlink>
        </w:p>
        <w:p w14:paraId="555D953A" w14:textId="0730ACE2" w:rsidR="00125798" w:rsidRDefault="00E4024E">
          <w:pPr>
            <w:pStyle w:val="TOC2"/>
            <w:tabs>
              <w:tab w:val="left" w:pos="880"/>
              <w:tab w:val="right" w:leader="dot" w:pos="9016"/>
            </w:tabs>
            <w:rPr>
              <w:rFonts w:eastAsiaTheme="minorEastAsia"/>
              <w:noProof/>
              <w:lang w:eastAsia="en-GB"/>
            </w:rPr>
          </w:pPr>
          <w:hyperlink w:anchor="_Toc79581675" w:history="1">
            <w:r w:rsidR="00125798" w:rsidRPr="0065615F">
              <w:rPr>
                <w:rStyle w:val="Hyperlink"/>
                <w:noProof/>
              </w:rPr>
              <w:t>1.2</w:t>
            </w:r>
            <w:r w:rsidR="00125798">
              <w:rPr>
                <w:rFonts w:eastAsiaTheme="minorEastAsia"/>
                <w:noProof/>
                <w:lang w:eastAsia="en-GB"/>
              </w:rPr>
              <w:tab/>
            </w:r>
            <w:r w:rsidR="00125798" w:rsidRPr="0065615F">
              <w:rPr>
                <w:rStyle w:val="Hyperlink"/>
                <w:noProof/>
              </w:rPr>
              <w:t>Purpose</w:t>
            </w:r>
            <w:r w:rsidR="00125798">
              <w:rPr>
                <w:noProof/>
                <w:webHidden/>
              </w:rPr>
              <w:tab/>
            </w:r>
            <w:r w:rsidR="00125798">
              <w:rPr>
                <w:noProof/>
                <w:webHidden/>
              </w:rPr>
              <w:fldChar w:fldCharType="begin"/>
            </w:r>
            <w:r w:rsidR="00125798">
              <w:rPr>
                <w:noProof/>
                <w:webHidden/>
              </w:rPr>
              <w:instrText xml:space="preserve"> PAGEREF _Toc79581675 \h </w:instrText>
            </w:r>
            <w:r w:rsidR="00125798">
              <w:rPr>
                <w:noProof/>
                <w:webHidden/>
              </w:rPr>
            </w:r>
            <w:r w:rsidR="00125798">
              <w:rPr>
                <w:noProof/>
                <w:webHidden/>
              </w:rPr>
              <w:fldChar w:fldCharType="separate"/>
            </w:r>
            <w:r w:rsidR="00125798">
              <w:rPr>
                <w:noProof/>
                <w:webHidden/>
              </w:rPr>
              <w:t>4</w:t>
            </w:r>
            <w:r w:rsidR="00125798">
              <w:rPr>
                <w:noProof/>
                <w:webHidden/>
              </w:rPr>
              <w:fldChar w:fldCharType="end"/>
            </w:r>
          </w:hyperlink>
        </w:p>
        <w:p w14:paraId="0232C2B1" w14:textId="660266EC" w:rsidR="00125798" w:rsidRDefault="00E4024E">
          <w:pPr>
            <w:pStyle w:val="TOC2"/>
            <w:tabs>
              <w:tab w:val="left" w:pos="880"/>
              <w:tab w:val="right" w:leader="dot" w:pos="9016"/>
            </w:tabs>
            <w:rPr>
              <w:rFonts w:eastAsiaTheme="minorEastAsia"/>
              <w:noProof/>
              <w:lang w:eastAsia="en-GB"/>
            </w:rPr>
          </w:pPr>
          <w:hyperlink w:anchor="_Toc79581676" w:history="1">
            <w:r w:rsidR="00125798" w:rsidRPr="0065615F">
              <w:rPr>
                <w:rStyle w:val="Hyperlink"/>
                <w:noProof/>
              </w:rPr>
              <w:t>1.3</w:t>
            </w:r>
            <w:r w:rsidR="00125798">
              <w:rPr>
                <w:rFonts w:eastAsiaTheme="minorEastAsia"/>
                <w:noProof/>
                <w:lang w:eastAsia="en-GB"/>
              </w:rPr>
              <w:tab/>
            </w:r>
            <w:r w:rsidR="00125798" w:rsidRPr="0065615F">
              <w:rPr>
                <w:rStyle w:val="Hyperlink"/>
                <w:noProof/>
              </w:rPr>
              <w:t>Context Diagram - CDP Environment</w:t>
            </w:r>
            <w:r w:rsidR="00125798">
              <w:rPr>
                <w:noProof/>
                <w:webHidden/>
              </w:rPr>
              <w:tab/>
            </w:r>
            <w:r w:rsidR="00125798">
              <w:rPr>
                <w:noProof/>
                <w:webHidden/>
              </w:rPr>
              <w:fldChar w:fldCharType="begin"/>
            </w:r>
            <w:r w:rsidR="00125798">
              <w:rPr>
                <w:noProof/>
                <w:webHidden/>
              </w:rPr>
              <w:instrText xml:space="preserve"> PAGEREF _Toc79581676 \h </w:instrText>
            </w:r>
            <w:r w:rsidR="00125798">
              <w:rPr>
                <w:noProof/>
                <w:webHidden/>
              </w:rPr>
            </w:r>
            <w:r w:rsidR="00125798">
              <w:rPr>
                <w:noProof/>
                <w:webHidden/>
              </w:rPr>
              <w:fldChar w:fldCharType="separate"/>
            </w:r>
            <w:r w:rsidR="00125798">
              <w:rPr>
                <w:noProof/>
                <w:webHidden/>
              </w:rPr>
              <w:t>5</w:t>
            </w:r>
            <w:r w:rsidR="00125798">
              <w:rPr>
                <w:noProof/>
                <w:webHidden/>
              </w:rPr>
              <w:fldChar w:fldCharType="end"/>
            </w:r>
          </w:hyperlink>
        </w:p>
        <w:p w14:paraId="7063B400" w14:textId="2F6E18D2" w:rsidR="00125798" w:rsidRDefault="00E4024E">
          <w:pPr>
            <w:pStyle w:val="TOC1"/>
            <w:tabs>
              <w:tab w:val="left" w:pos="440"/>
              <w:tab w:val="right" w:leader="dot" w:pos="9016"/>
            </w:tabs>
            <w:rPr>
              <w:rFonts w:eastAsiaTheme="minorEastAsia"/>
              <w:noProof/>
              <w:lang w:eastAsia="en-GB"/>
            </w:rPr>
          </w:pPr>
          <w:hyperlink w:anchor="_Toc79581677" w:history="1">
            <w:r w:rsidR="00125798" w:rsidRPr="0065615F">
              <w:rPr>
                <w:rStyle w:val="Hyperlink"/>
                <w:noProof/>
              </w:rPr>
              <w:t>2</w:t>
            </w:r>
            <w:r w:rsidR="00125798">
              <w:rPr>
                <w:rFonts w:eastAsiaTheme="minorEastAsia"/>
                <w:noProof/>
                <w:lang w:eastAsia="en-GB"/>
              </w:rPr>
              <w:tab/>
            </w:r>
            <w:r w:rsidR="00125798" w:rsidRPr="0065615F">
              <w:rPr>
                <w:rStyle w:val="Hyperlink"/>
                <w:noProof/>
              </w:rPr>
              <w:t>Project Scope</w:t>
            </w:r>
            <w:r w:rsidR="00125798">
              <w:rPr>
                <w:noProof/>
                <w:webHidden/>
              </w:rPr>
              <w:tab/>
            </w:r>
            <w:r w:rsidR="00125798">
              <w:rPr>
                <w:noProof/>
                <w:webHidden/>
              </w:rPr>
              <w:fldChar w:fldCharType="begin"/>
            </w:r>
            <w:r w:rsidR="00125798">
              <w:rPr>
                <w:noProof/>
                <w:webHidden/>
              </w:rPr>
              <w:instrText xml:space="preserve"> PAGEREF _Toc79581677 \h </w:instrText>
            </w:r>
            <w:r w:rsidR="00125798">
              <w:rPr>
                <w:noProof/>
                <w:webHidden/>
              </w:rPr>
            </w:r>
            <w:r w:rsidR="00125798">
              <w:rPr>
                <w:noProof/>
                <w:webHidden/>
              </w:rPr>
              <w:fldChar w:fldCharType="separate"/>
            </w:r>
            <w:r w:rsidR="00125798">
              <w:rPr>
                <w:noProof/>
                <w:webHidden/>
              </w:rPr>
              <w:t>6</w:t>
            </w:r>
            <w:r w:rsidR="00125798">
              <w:rPr>
                <w:noProof/>
                <w:webHidden/>
              </w:rPr>
              <w:fldChar w:fldCharType="end"/>
            </w:r>
          </w:hyperlink>
        </w:p>
        <w:p w14:paraId="3BFD4A94" w14:textId="2D2F1786" w:rsidR="00125798" w:rsidRDefault="00E4024E">
          <w:pPr>
            <w:pStyle w:val="TOC2"/>
            <w:tabs>
              <w:tab w:val="left" w:pos="880"/>
              <w:tab w:val="right" w:leader="dot" w:pos="9016"/>
            </w:tabs>
            <w:rPr>
              <w:rFonts w:eastAsiaTheme="minorEastAsia"/>
              <w:noProof/>
              <w:lang w:eastAsia="en-GB"/>
            </w:rPr>
          </w:pPr>
          <w:hyperlink w:anchor="_Toc79581678" w:history="1">
            <w:r w:rsidR="00125798" w:rsidRPr="0065615F">
              <w:rPr>
                <w:rStyle w:val="Hyperlink"/>
                <w:noProof/>
              </w:rPr>
              <w:t>2.1</w:t>
            </w:r>
            <w:r w:rsidR="00125798">
              <w:rPr>
                <w:rFonts w:eastAsiaTheme="minorEastAsia"/>
                <w:noProof/>
                <w:lang w:eastAsia="en-GB"/>
              </w:rPr>
              <w:tab/>
            </w:r>
            <w:r w:rsidR="00125798" w:rsidRPr="0065615F">
              <w:rPr>
                <w:rStyle w:val="Hyperlink"/>
                <w:noProof/>
              </w:rPr>
              <w:t>In-Scope</w:t>
            </w:r>
            <w:r w:rsidR="00125798">
              <w:rPr>
                <w:noProof/>
                <w:webHidden/>
              </w:rPr>
              <w:tab/>
            </w:r>
            <w:r w:rsidR="00125798">
              <w:rPr>
                <w:noProof/>
                <w:webHidden/>
              </w:rPr>
              <w:fldChar w:fldCharType="begin"/>
            </w:r>
            <w:r w:rsidR="00125798">
              <w:rPr>
                <w:noProof/>
                <w:webHidden/>
              </w:rPr>
              <w:instrText xml:space="preserve"> PAGEREF _Toc79581678 \h </w:instrText>
            </w:r>
            <w:r w:rsidR="00125798">
              <w:rPr>
                <w:noProof/>
                <w:webHidden/>
              </w:rPr>
            </w:r>
            <w:r w:rsidR="00125798">
              <w:rPr>
                <w:noProof/>
                <w:webHidden/>
              </w:rPr>
              <w:fldChar w:fldCharType="separate"/>
            </w:r>
            <w:r w:rsidR="00125798">
              <w:rPr>
                <w:noProof/>
                <w:webHidden/>
              </w:rPr>
              <w:t>6</w:t>
            </w:r>
            <w:r w:rsidR="00125798">
              <w:rPr>
                <w:noProof/>
                <w:webHidden/>
              </w:rPr>
              <w:fldChar w:fldCharType="end"/>
            </w:r>
          </w:hyperlink>
        </w:p>
        <w:p w14:paraId="7F22F3CB" w14:textId="5D134F15" w:rsidR="00125798" w:rsidRDefault="00E4024E">
          <w:pPr>
            <w:pStyle w:val="TOC2"/>
            <w:tabs>
              <w:tab w:val="left" w:pos="880"/>
              <w:tab w:val="right" w:leader="dot" w:pos="9016"/>
            </w:tabs>
            <w:rPr>
              <w:rFonts w:eastAsiaTheme="minorEastAsia"/>
              <w:noProof/>
              <w:lang w:eastAsia="en-GB"/>
            </w:rPr>
          </w:pPr>
          <w:hyperlink w:anchor="_Toc79581679" w:history="1">
            <w:r w:rsidR="00125798" w:rsidRPr="0065615F">
              <w:rPr>
                <w:rStyle w:val="Hyperlink"/>
                <w:noProof/>
              </w:rPr>
              <w:t>2.2</w:t>
            </w:r>
            <w:r w:rsidR="00125798">
              <w:rPr>
                <w:rFonts w:eastAsiaTheme="minorEastAsia"/>
                <w:noProof/>
                <w:lang w:eastAsia="en-GB"/>
              </w:rPr>
              <w:tab/>
            </w:r>
            <w:r w:rsidR="00125798" w:rsidRPr="0065615F">
              <w:rPr>
                <w:rStyle w:val="Hyperlink"/>
                <w:noProof/>
              </w:rPr>
              <w:t>Out of scope (To be discussed)</w:t>
            </w:r>
            <w:r w:rsidR="00125798">
              <w:rPr>
                <w:noProof/>
                <w:webHidden/>
              </w:rPr>
              <w:tab/>
            </w:r>
            <w:r w:rsidR="00125798">
              <w:rPr>
                <w:noProof/>
                <w:webHidden/>
              </w:rPr>
              <w:fldChar w:fldCharType="begin"/>
            </w:r>
            <w:r w:rsidR="00125798">
              <w:rPr>
                <w:noProof/>
                <w:webHidden/>
              </w:rPr>
              <w:instrText xml:space="preserve"> PAGEREF _Toc79581679 \h </w:instrText>
            </w:r>
            <w:r w:rsidR="00125798">
              <w:rPr>
                <w:noProof/>
                <w:webHidden/>
              </w:rPr>
            </w:r>
            <w:r w:rsidR="00125798">
              <w:rPr>
                <w:noProof/>
                <w:webHidden/>
              </w:rPr>
              <w:fldChar w:fldCharType="separate"/>
            </w:r>
            <w:r w:rsidR="00125798">
              <w:rPr>
                <w:noProof/>
                <w:webHidden/>
              </w:rPr>
              <w:t>6</w:t>
            </w:r>
            <w:r w:rsidR="00125798">
              <w:rPr>
                <w:noProof/>
                <w:webHidden/>
              </w:rPr>
              <w:fldChar w:fldCharType="end"/>
            </w:r>
          </w:hyperlink>
        </w:p>
        <w:p w14:paraId="7AEF9F64" w14:textId="06A62C76" w:rsidR="00125798" w:rsidRDefault="00E4024E">
          <w:pPr>
            <w:pStyle w:val="TOC1"/>
            <w:tabs>
              <w:tab w:val="left" w:pos="440"/>
              <w:tab w:val="right" w:leader="dot" w:pos="9016"/>
            </w:tabs>
            <w:rPr>
              <w:rFonts w:eastAsiaTheme="minorEastAsia"/>
              <w:noProof/>
              <w:lang w:eastAsia="en-GB"/>
            </w:rPr>
          </w:pPr>
          <w:hyperlink w:anchor="_Toc79581680" w:history="1">
            <w:r w:rsidR="00125798" w:rsidRPr="0065615F">
              <w:rPr>
                <w:rStyle w:val="Hyperlink"/>
                <w:noProof/>
              </w:rPr>
              <w:t>3</w:t>
            </w:r>
            <w:r w:rsidR="00125798">
              <w:rPr>
                <w:rFonts w:eastAsiaTheme="minorEastAsia"/>
                <w:noProof/>
                <w:lang w:eastAsia="en-GB"/>
              </w:rPr>
              <w:tab/>
            </w:r>
            <w:r w:rsidR="00125798" w:rsidRPr="0065615F">
              <w:rPr>
                <w:rStyle w:val="Hyperlink"/>
                <w:noProof/>
              </w:rPr>
              <w:t>Test Approach</w:t>
            </w:r>
            <w:r w:rsidR="00125798">
              <w:rPr>
                <w:noProof/>
                <w:webHidden/>
              </w:rPr>
              <w:tab/>
            </w:r>
            <w:r w:rsidR="00125798">
              <w:rPr>
                <w:noProof/>
                <w:webHidden/>
              </w:rPr>
              <w:fldChar w:fldCharType="begin"/>
            </w:r>
            <w:r w:rsidR="00125798">
              <w:rPr>
                <w:noProof/>
                <w:webHidden/>
              </w:rPr>
              <w:instrText xml:space="preserve"> PAGEREF _Toc79581680 \h </w:instrText>
            </w:r>
            <w:r w:rsidR="00125798">
              <w:rPr>
                <w:noProof/>
                <w:webHidden/>
              </w:rPr>
            </w:r>
            <w:r w:rsidR="00125798">
              <w:rPr>
                <w:noProof/>
                <w:webHidden/>
              </w:rPr>
              <w:fldChar w:fldCharType="separate"/>
            </w:r>
            <w:r w:rsidR="00125798">
              <w:rPr>
                <w:noProof/>
                <w:webHidden/>
              </w:rPr>
              <w:t>7</w:t>
            </w:r>
            <w:r w:rsidR="00125798">
              <w:rPr>
                <w:noProof/>
                <w:webHidden/>
              </w:rPr>
              <w:fldChar w:fldCharType="end"/>
            </w:r>
          </w:hyperlink>
        </w:p>
        <w:p w14:paraId="55C2A7DA" w14:textId="3128F1E2" w:rsidR="00125798" w:rsidRDefault="00E4024E">
          <w:pPr>
            <w:pStyle w:val="TOC2"/>
            <w:tabs>
              <w:tab w:val="left" w:pos="880"/>
              <w:tab w:val="right" w:leader="dot" w:pos="9016"/>
            </w:tabs>
            <w:rPr>
              <w:rFonts w:eastAsiaTheme="minorEastAsia"/>
              <w:noProof/>
              <w:lang w:eastAsia="en-GB"/>
            </w:rPr>
          </w:pPr>
          <w:hyperlink w:anchor="_Toc79581681" w:history="1">
            <w:r w:rsidR="00125798" w:rsidRPr="0065615F">
              <w:rPr>
                <w:rStyle w:val="Hyperlink"/>
                <w:noProof/>
                <w:lang w:val="en-US"/>
              </w:rPr>
              <w:t>3.1</w:t>
            </w:r>
            <w:r w:rsidR="00125798">
              <w:rPr>
                <w:rFonts w:eastAsiaTheme="minorEastAsia"/>
                <w:noProof/>
                <w:lang w:eastAsia="en-GB"/>
              </w:rPr>
              <w:tab/>
            </w:r>
            <w:r w:rsidR="00125798" w:rsidRPr="0065615F">
              <w:rPr>
                <w:rStyle w:val="Hyperlink"/>
                <w:noProof/>
                <w:lang w:val="en-US"/>
              </w:rPr>
              <w:t>Agile Methodology</w:t>
            </w:r>
            <w:r w:rsidR="00125798">
              <w:rPr>
                <w:noProof/>
                <w:webHidden/>
              </w:rPr>
              <w:tab/>
            </w:r>
            <w:r w:rsidR="00125798">
              <w:rPr>
                <w:noProof/>
                <w:webHidden/>
              </w:rPr>
              <w:fldChar w:fldCharType="begin"/>
            </w:r>
            <w:r w:rsidR="00125798">
              <w:rPr>
                <w:noProof/>
                <w:webHidden/>
              </w:rPr>
              <w:instrText xml:space="preserve"> PAGEREF _Toc79581681 \h </w:instrText>
            </w:r>
            <w:r w:rsidR="00125798">
              <w:rPr>
                <w:noProof/>
                <w:webHidden/>
              </w:rPr>
            </w:r>
            <w:r w:rsidR="00125798">
              <w:rPr>
                <w:noProof/>
                <w:webHidden/>
              </w:rPr>
              <w:fldChar w:fldCharType="separate"/>
            </w:r>
            <w:r w:rsidR="00125798">
              <w:rPr>
                <w:noProof/>
                <w:webHidden/>
              </w:rPr>
              <w:t>7</w:t>
            </w:r>
            <w:r w:rsidR="00125798">
              <w:rPr>
                <w:noProof/>
                <w:webHidden/>
              </w:rPr>
              <w:fldChar w:fldCharType="end"/>
            </w:r>
          </w:hyperlink>
        </w:p>
        <w:p w14:paraId="27AE3F06" w14:textId="798647EC" w:rsidR="00125798" w:rsidRDefault="00E4024E">
          <w:pPr>
            <w:pStyle w:val="TOC2"/>
            <w:tabs>
              <w:tab w:val="left" w:pos="880"/>
              <w:tab w:val="right" w:leader="dot" w:pos="9016"/>
            </w:tabs>
            <w:rPr>
              <w:rFonts w:eastAsiaTheme="minorEastAsia"/>
              <w:noProof/>
              <w:lang w:eastAsia="en-GB"/>
            </w:rPr>
          </w:pPr>
          <w:hyperlink w:anchor="_Toc79581682" w:history="1">
            <w:r w:rsidR="00125798" w:rsidRPr="0065615F">
              <w:rPr>
                <w:rStyle w:val="Hyperlink"/>
                <w:noProof/>
              </w:rPr>
              <w:t>3.2</w:t>
            </w:r>
            <w:r w:rsidR="00125798">
              <w:rPr>
                <w:rFonts w:eastAsiaTheme="minorEastAsia"/>
                <w:noProof/>
                <w:lang w:eastAsia="en-GB"/>
              </w:rPr>
              <w:tab/>
            </w:r>
            <w:r w:rsidR="00125798" w:rsidRPr="0065615F">
              <w:rPr>
                <w:rStyle w:val="Hyperlink"/>
                <w:noProof/>
              </w:rPr>
              <w:t>Approach and Techniques</w:t>
            </w:r>
            <w:r w:rsidR="00125798">
              <w:rPr>
                <w:noProof/>
                <w:webHidden/>
              </w:rPr>
              <w:tab/>
            </w:r>
            <w:r w:rsidR="00125798">
              <w:rPr>
                <w:noProof/>
                <w:webHidden/>
              </w:rPr>
              <w:fldChar w:fldCharType="begin"/>
            </w:r>
            <w:r w:rsidR="00125798">
              <w:rPr>
                <w:noProof/>
                <w:webHidden/>
              </w:rPr>
              <w:instrText xml:space="preserve"> PAGEREF _Toc79581682 \h </w:instrText>
            </w:r>
            <w:r w:rsidR="00125798">
              <w:rPr>
                <w:noProof/>
                <w:webHidden/>
              </w:rPr>
            </w:r>
            <w:r w:rsidR="00125798">
              <w:rPr>
                <w:noProof/>
                <w:webHidden/>
              </w:rPr>
              <w:fldChar w:fldCharType="separate"/>
            </w:r>
            <w:r w:rsidR="00125798">
              <w:rPr>
                <w:noProof/>
                <w:webHidden/>
              </w:rPr>
              <w:t>7</w:t>
            </w:r>
            <w:r w:rsidR="00125798">
              <w:rPr>
                <w:noProof/>
                <w:webHidden/>
              </w:rPr>
              <w:fldChar w:fldCharType="end"/>
            </w:r>
          </w:hyperlink>
        </w:p>
        <w:p w14:paraId="62B48113" w14:textId="01208E74" w:rsidR="00125798" w:rsidRDefault="00E4024E">
          <w:pPr>
            <w:pStyle w:val="TOC2"/>
            <w:tabs>
              <w:tab w:val="left" w:pos="880"/>
              <w:tab w:val="right" w:leader="dot" w:pos="9016"/>
            </w:tabs>
            <w:rPr>
              <w:rFonts w:eastAsiaTheme="minorEastAsia"/>
              <w:noProof/>
              <w:lang w:eastAsia="en-GB"/>
            </w:rPr>
          </w:pPr>
          <w:hyperlink w:anchor="_Toc79581683" w:history="1">
            <w:r w:rsidR="00125798" w:rsidRPr="0065615F">
              <w:rPr>
                <w:rStyle w:val="Hyperlink"/>
                <w:noProof/>
              </w:rPr>
              <w:t>3.3</w:t>
            </w:r>
            <w:r w:rsidR="00125798">
              <w:rPr>
                <w:rFonts w:eastAsiaTheme="minorEastAsia"/>
                <w:noProof/>
                <w:lang w:eastAsia="en-GB"/>
              </w:rPr>
              <w:tab/>
            </w:r>
            <w:r w:rsidR="00125798" w:rsidRPr="0065615F">
              <w:rPr>
                <w:rStyle w:val="Hyperlink"/>
                <w:noProof/>
              </w:rPr>
              <w:t>CDP Platform – How we test</w:t>
            </w:r>
            <w:r w:rsidR="00125798">
              <w:rPr>
                <w:noProof/>
                <w:webHidden/>
              </w:rPr>
              <w:tab/>
            </w:r>
            <w:r w:rsidR="00125798">
              <w:rPr>
                <w:noProof/>
                <w:webHidden/>
              </w:rPr>
              <w:fldChar w:fldCharType="begin"/>
            </w:r>
            <w:r w:rsidR="00125798">
              <w:rPr>
                <w:noProof/>
                <w:webHidden/>
              </w:rPr>
              <w:instrText xml:space="preserve"> PAGEREF _Toc79581683 \h </w:instrText>
            </w:r>
            <w:r w:rsidR="00125798">
              <w:rPr>
                <w:noProof/>
                <w:webHidden/>
              </w:rPr>
            </w:r>
            <w:r w:rsidR="00125798">
              <w:rPr>
                <w:noProof/>
                <w:webHidden/>
              </w:rPr>
              <w:fldChar w:fldCharType="separate"/>
            </w:r>
            <w:r w:rsidR="00125798">
              <w:rPr>
                <w:noProof/>
                <w:webHidden/>
              </w:rPr>
              <w:t>8</w:t>
            </w:r>
            <w:r w:rsidR="00125798">
              <w:rPr>
                <w:noProof/>
                <w:webHidden/>
              </w:rPr>
              <w:fldChar w:fldCharType="end"/>
            </w:r>
          </w:hyperlink>
        </w:p>
        <w:p w14:paraId="41C8A313" w14:textId="390D1D94" w:rsidR="00125798" w:rsidRDefault="00E4024E">
          <w:pPr>
            <w:pStyle w:val="TOC3"/>
            <w:tabs>
              <w:tab w:val="left" w:pos="1320"/>
              <w:tab w:val="right" w:leader="dot" w:pos="9016"/>
            </w:tabs>
            <w:rPr>
              <w:rFonts w:eastAsiaTheme="minorEastAsia"/>
              <w:noProof/>
              <w:lang w:eastAsia="en-GB"/>
            </w:rPr>
          </w:pPr>
          <w:hyperlink w:anchor="_Toc79581684" w:history="1">
            <w:r w:rsidR="00125798" w:rsidRPr="0065615F">
              <w:rPr>
                <w:rStyle w:val="Hyperlink"/>
                <w:b/>
                <w:bCs/>
                <w:noProof/>
              </w:rPr>
              <w:t>3.3.1</w:t>
            </w:r>
            <w:r w:rsidR="00125798">
              <w:rPr>
                <w:rFonts w:eastAsiaTheme="minorEastAsia"/>
                <w:noProof/>
                <w:lang w:eastAsia="en-GB"/>
              </w:rPr>
              <w:tab/>
            </w:r>
            <w:r w:rsidR="00125798" w:rsidRPr="0065615F">
              <w:rPr>
                <w:rStyle w:val="Hyperlink"/>
                <w:b/>
                <w:bCs/>
                <w:noProof/>
              </w:rPr>
              <w:t>Data Source</w:t>
            </w:r>
            <w:r w:rsidR="00125798">
              <w:rPr>
                <w:noProof/>
                <w:webHidden/>
              </w:rPr>
              <w:tab/>
            </w:r>
            <w:r w:rsidR="00125798">
              <w:rPr>
                <w:noProof/>
                <w:webHidden/>
              </w:rPr>
              <w:fldChar w:fldCharType="begin"/>
            </w:r>
            <w:r w:rsidR="00125798">
              <w:rPr>
                <w:noProof/>
                <w:webHidden/>
              </w:rPr>
              <w:instrText xml:space="preserve"> PAGEREF _Toc79581684 \h </w:instrText>
            </w:r>
            <w:r w:rsidR="00125798">
              <w:rPr>
                <w:noProof/>
                <w:webHidden/>
              </w:rPr>
            </w:r>
            <w:r w:rsidR="00125798">
              <w:rPr>
                <w:noProof/>
                <w:webHidden/>
              </w:rPr>
              <w:fldChar w:fldCharType="separate"/>
            </w:r>
            <w:r w:rsidR="00125798">
              <w:rPr>
                <w:noProof/>
                <w:webHidden/>
              </w:rPr>
              <w:t>8</w:t>
            </w:r>
            <w:r w:rsidR="00125798">
              <w:rPr>
                <w:noProof/>
                <w:webHidden/>
              </w:rPr>
              <w:fldChar w:fldCharType="end"/>
            </w:r>
          </w:hyperlink>
        </w:p>
        <w:p w14:paraId="4924DC54" w14:textId="1B64687D" w:rsidR="00125798" w:rsidRDefault="00E4024E">
          <w:pPr>
            <w:pStyle w:val="TOC3"/>
            <w:tabs>
              <w:tab w:val="left" w:pos="1320"/>
              <w:tab w:val="right" w:leader="dot" w:pos="9016"/>
            </w:tabs>
            <w:rPr>
              <w:rFonts w:eastAsiaTheme="minorEastAsia"/>
              <w:noProof/>
              <w:lang w:eastAsia="en-GB"/>
            </w:rPr>
          </w:pPr>
          <w:hyperlink w:anchor="_Toc79581685" w:history="1">
            <w:r w:rsidR="00125798" w:rsidRPr="0065615F">
              <w:rPr>
                <w:rStyle w:val="Hyperlink"/>
                <w:b/>
                <w:bCs/>
                <w:noProof/>
              </w:rPr>
              <w:t>3.3.2</w:t>
            </w:r>
            <w:r w:rsidR="00125798">
              <w:rPr>
                <w:rFonts w:eastAsiaTheme="minorEastAsia"/>
                <w:noProof/>
                <w:lang w:eastAsia="en-GB"/>
              </w:rPr>
              <w:tab/>
            </w:r>
            <w:r w:rsidR="00125798" w:rsidRPr="0065615F">
              <w:rPr>
                <w:rStyle w:val="Hyperlink"/>
                <w:b/>
                <w:bCs/>
                <w:noProof/>
              </w:rPr>
              <w:t>Raw – Conformed</w:t>
            </w:r>
            <w:r w:rsidR="00125798">
              <w:rPr>
                <w:noProof/>
                <w:webHidden/>
              </w:rPr>
              <w:tab/>
            </w:r>
            <w:r w:rsidR="00125798">
              <w:rPr>
                <w:noProof/>
                <w:webHidden/>
              </w:rPr>
              <w:fldChar w:fldCharType="begin"/>
            </w:r>
            <w:r w:rsidR="00125798">
              <w:rPr>
                <w:noProof/>
                <w:webHidden/>
              </w:rPr>
              <w:instrText xml:space="preserve"> PAGEREF _Toc79581685 \h </w:instrText>
            </w:r>
            <w:r w:rsidR="00125798">
              <w:rPr>
                <w:noProof/>
                <w:webHidden/>
              </w:rPr>
            </w:r>
            <w:r w:rsidR="00125798">
              <w:rPr>
                <w:noProof/>
                <w:webHidden/>
              </w:rPr>
              <w:fldChar w:fldCharType="separate"/>
            </w:r>
            <w:r w:rsidR="00125798">
              <w:rPr>
                <w:noProof/>
                <w:webHidden/>
              </w:rPr>
              <w:t>8</w:t>
            </w:r>
            <w:r w:rsidR="00125798">
              <w:rPr>
                <w:noProof/>
                <w:webHidden/>
              </w:rPr>
              <w:fldChar w:fldCharType="end"/>
            </w:r>
          </w:hyperlink>
        </w:p>
        <w:p w14:paraId="262566D9" w14:textId="665D574C" w:rsidR="00125798" w:rsidRDefault="00E4024E">
          <w:pPr>
            <w:pStyle w:val="TOC3"/>
            <w:tabs>
              <w:tab w:val="left" w:pos="1320"/>
              <w:tab w:val="right" w:leader="dot" w:pos="9016"/>
            </w:tabs>
            <w:rPr>
              <w:rFonts w:eastAsiaTheme="minorEastAsia"/>
              <w:noProof/>
              <w:lang w:eastAsia="en-GB"/>
            </w:rPr>
          </w:pPr>
          <w:hyperlink w:anchor="_Toc79581686" w:history="1">
            <w:r w:rsidR="00125798" w:rsidRPr="0065615F">
              <w:rPr>
                <w:rStyle w:val="Hyperlink"/>
                <w:b/>
                <w:bCs/>
                <w:noProof/>
              </w:rPr>
              <w:t>3.3.3</w:t>
            </w:r>
            <w:r w:rsidR="00125798">
              <w:rPr>
                <w:rFonts w:eastAsiaTheme="minorEastAsia"/>
                <w:noProof/>
                <w:lang w:eastAsia="en-GB"/>
              </w:rPr>
              <w:tab/>
            </w:r>
            <w:r w:rsidR="00125798" w:rsidRPr="0065615F">
              <w:rPr>
                <w:rStyle w:val="Hyperlink"/>
                <w:b/>
                <w:bCs/>
                <w:noProof/>
              </w:rPr>
              <w:t>Conformed – Azure SQL DB (Staging Layer)</w:t>
            </w:r>
            <w:r w:rsidR="00125798">
              <w:rPr>
                <w:noProof/>
                <w:webHidden/>
              </w:rPr>
              <w:tab/>
            </w:r>
            <w:r w:rsidR="00125798">
              <w:rPr>
                <w:noProof/>
                <w:webHidden/>
              </w:rPr>
              <w:fldChar w:fldCharType="begin"/>
            </w:r>
            <w:r w:rsidR="00125798">
              <w:rPr>
                <w:noProof/>
                <w:webHidden/>
              </w:rPr>
              <w:instrText xml:space="preserve"> PAGEREF _Toc79581686 \h </w:instrText>
            </w:r>
            <w:r w:rsidR="00125798">
              <w:rPr>
                <w:noProof/>
                <w:webHidden/>
              </w:rPr>
            </w:r>
            <w:r w:rsidR="00125798">
              <w:rPr>
                <w:noProof/>
                <w:webHidden/>
              </w:rPr>
              <w:fldChar w:fldCharType="separate"/>
            </w:r>
            <w:r w:rsidR="00125798">
              <w:rPr>
                <w:noProof/>
                <w:webHidden/>
              </w:rPr>
              <w:t>8</w:t>
            </w:r>
            <w:r w:rsidR="00125798">
              <w:rPr>
                <w:noProof/>
                <w:webHidden/>
              </w:rPr>
              <w:fldChar w:fldCharType="end"/>
            </w:r>
          </w:hyperlink>
        </w:p>
        <w:p w14:paraId="03E74EA1" w14:textId="5FE0D4EA" w:rsidR="00125798" w:rsidRDefault="00E4024E">
          <w:pPr>
            <w:pStyle w:val="TOC3"/>
            <w:tabs>
              <w:tab w:val="left" w:pos="1320"/>
              <w:tab w:val="right" w:leader="dot" w:pos="9016"/>
            </w:tabs>
            <w:rPr>
              <w:rFonts w:eastAsiaTheme="minorEastAsia"/>
              <w:noProof/>
              <w:lang w:eastAsia="en-GB"/>
            </w:rPr>
          </w:pPr>
          <w:hyperlink w:anchor="_Toc79581687" w:history="1">
            <w:r w:rsidR="00125798" w:rsidRPr="0065615F">
              <w:rPr>
                <w:rStyle w:val="Hyperlink"/>
                <w:b/>
                <w:bCs/>
                <w:noProof/>
              </w:rPr>
              <w:t>3.3.4</w:t>
            </w:r>
            <w:r w:rsidR="00125798">
              <w:rPr>
                <w:rFonts w:eastAsiaTheme="minorEastAsia"/>
                <w:noProof/>
                <w:lang w:eastAsia="en-GB"/>
              </w:rPr>
              <w:tab/>
            </w:r>
            <w:r w:rsidR="00125798" w:rsidRPr="0065615F">
              <w:rPr>
                <w:rStyle w:val="Hyperlink"/>
                <w:b/>
                <w:bCs/>
                <w:noProof/>
              </w:rPr>
              <w:t>Destination (Azure SQL DB Staging – Extract – DW layer)</w:t>
            </w:r>
            <w:r w:rsidR="00125798">
              <w:rPr>
                <w:noProof/>
                <w:webHidden/>
              </w:rPr>
              <w:tab/>
            </w:r>
            <w:r w:rsidR="00125798">
              <w:rPr>
                <w:noProof/>
                <w:webHidden/>
              </w:rPr>
              <w:fldChar w:fldCharType="begin"/>
            </w:r>
            <w:r w:rsidR="00125798">
              <w:rPr>
                <w:noProof/>
                <w:webHidden/>
              </w:rPr>
              <w:instrText xml:space="preserve"> PAGEREF _Toc79581687 \h </w:instrText>
            </w:r>
            <w:r w:rsidR="00125798">
              <w:rPr>
                <w:noProof/>
                <w:webHidden/>
              </w:rPr>
            </w:r>
            <w:r w:rsidR="00125798">
              <w:rPr>
                <w:noProof/>
                <w:webHidden/>
              </w:rPr>
              <w:fldChar w:fldCharType="separate"/>
            </w:r>
            <w:r w:rsidR="00125798">
              <w:rPr>
                <w:noProof/>
                <w:webHidden/>
              </w:rPr>
              <w:t>8</w:t>
            </w:r>
            <w:r w:rsidR="00125798">
              <w:rPr>
                <w:noProof/>
                <w:webHidden/>
              </w:rPr>
              <w:fldChar w:fldCharType="end"/>
            </w:r>
          </w:hyperlink>
        </w:p>
        <w:p w14:paraId="5BC02804" w14:textId="42371EFA" w:rsidR="00125798" w:rsidRDefault="00E4024E">
          <w:pPr>
            <w:pStyle w:val="TOC3"/>
            <w:tabs>
              <w:tab w:val="left" w:pos="1320"/>
              <w:tab w:val="right" w:leader="dot" w:pos="9016"/>
            </w:tabs>
            <w:rPr>
              <w:rFonts w:eastAsiaTheme="minorEastAsia"/>
              <w:noProof/>
              <w:lang w:eastAsia="en-GB"/>
            </w:rPr>
          </w:pPr>
          <w:hyperlink w:anchor="_Toc79581688" w:history="1">
            <w:r w:rsidR="00125798" w:rsidRPr="0065615F">
              <w:rPr>
                <w:rStyle w:val="Hyperlink"/>
                <w:b/>
                <w:bCs/>
                <w:noProof/>
              </w:rPr>
              <w:t>3.3.5</w:t>
            </w:r>
            <w:r w:rsidR="00125798">
              <w:rPr>
                <w:rFonts w:eastAsiaTheme="minorEastAsia"/>
                <w:noProof/>
                <w:lang w:eastAsia="en-GB"/>
              </w:rPr>
              <w:tab/>
            </w:r>
            <w:r w:rsidR="00125798" w:rsidRPr="0065615F">
              <w:rPr>
                <w:rStyle w:val="Hyperlink"/>
                <w:b/>
                <w:bCs/>
                <w:noProof/>
              </w:rPr>
              <w:t>Consumers – via portal / visualisation tool / subscription</w:t>
            </w:r>
            <w:r w:rsidR="00125798">
              <w:rPr>
                <w:noProof/>
                <w:webHidden/>
              </w:rPr>
              <w:tab/>
            </w:r>
            <w:r w:rsidR="00125798">
              <w:rPr>
                <w:noProof/>
                <w:webHidden/>
              </w:rPr>
              <w:fldChar w:fldCharType="begin"/>
            </w:r>
            <w:r w:rsidR="00125798">
              <w:rPr>
                <w:noProof/>
                <w:webHidden/>
              </w:rPr>
              <w:instrText xml:space="preserve"> PAGEREF _Toc79581688 \h </w:instrText>
            </w:r>
            <w:r w:rsidR="00125798">
              <w:rPr>
                <w:noProof/>
                <w:webHidden/>
              </w:rPr>
            </w:r>
            <w:r w:rsidR="00125798">
              <w:rPr>
                <w:noProof/>
                <w:webHidden/>
              </w:rPr>
              <w:fldChar w:fldCharType="separate"/>
            </w:r>
            <w:r w:rsidR="00125798">
              <w:rPr>
                <w:noProof/>
                <w:webHidden/>
              </w:rPr>
              <w:t>9</w:t>
            </w:r>
            <w:r w:rsidR="00125798">
              <w:rPr>
                <w:noProof/>
                <w:webHidden/>
              </w:rPr>
              <w:fldChar w:fldCharType="end"/>
            </w:r>
          </w:hyperlink>
        </w:p>
        <w:p w14:paraId="75CBFDC3" w14:textId="245E5F18" w:rsidR="00125798" w:rsidRDefault="00E4024E">
          <w:pPr>
            <w:pStyle w:val="TOC1"/>
            <w:tabs>
              <w:tab w:val="left" w:pos="440"/>
              <w:tab w:val="right" w:leader="dot" w:pos="9016"/>
            </w:tabs>
            <w:rPr>
              <w:rFonts w:eastAsiaTheme="minorEastAsia"/>
              <w:noProof/>
              <w:lang w:eastAsia="en-GB"/>
            </w:rPr>
          </w:pPr>
          <w:hyperlink w:anchor="_Toc79581689" w:history="1">
            <w:r w:rsidR="00125798" w:rsidRPr="0065615F">
              <w:rPr>
                <w:rStyle w:val="Hyperlink"/>
                <w:noProof/>
                <w:lang w:val="en-US"/>
              </w:rPr>
              <w:t>4</w:t>
            </w:r>
            <w:r w:rsidR="00125798">
              <w:rPr>
                <w:rFonts w:eastAsiaTheme="minorEastAsia"/>
                <w:noProof/>
                <w:lang w:eastAsia="en-GB"/>
              </w:rPr>
              <w:tab/>
            </w:r>
            <w:r w:rsidR="00125798" w:rsidRPr="0065615F">
              <w:rPr>
                <w:rStyle w:val="Hyperlink"/>
                <w:noProof/>
                <w:lang w:val="en-US"/>
              </w:rPr>
              <w:t>Automation</w:t>
            </w:r>
            <w:r w:rsidR="00125798">
              <w:rPr>
                <w:noProof/>
                <w:webHidden/>
              </w:rPr>
              <w:tab/>
            </w:r>
            <w:r w:rsidR="00125798">
              <w:rPr>
                <w:noProof/>
                <w:webHidden/>
              </w:rPr>
              <w:fldChar w:fldCharType="begin"/>
            </w:r>
            <w:r w:rsidR="00125798">
              <w:rPr>
                <w:noProof/>
                <w:webHidden/>
              </w:rPr>
              <w:instrText xml:space="preserve"> PAGEREF _Toc79581689 \h </w:instrText>
            </w:r>
            <w:r w:rsidR="00125798">
              <w:rPr>
                <w:noProof/>
                <w:webHidden/>
              </w:rPr>
            </w:r>
            <w:r w:rsidR="00125798">
              <w:rPr>
                <w:noProof/>
                <w:webHidden/>
              </w:rPr>
              <w:fldChar w:fldCharType="separate"/>
            </w:r>
            <w:r w:rsidR="00125798">
              <w:rPr>
                <w:noProof/>
                <w:webHidden/>
              </w:rPr>
              <w:t>9</w:t>
            </w:r>
            <w:r w:rsidR="00125798">
              <w:rPr>
                <w:noProof/>
                <w:webHidden/>
              </w:rPr>
              <w:fldChar w:fldCharType="end"/>
            </w:r>
          </w:hyperlink>
        </w:p>
        <w:p w14:paraId="2DD319A7" w14:textId="778D8DCD" w:rsidR="00125798" w:rsidRDefault="00E4024E">
          <w:pPr>
            <w:pStyle w:val="TOC1"/>
            <w:tabs>
              <w:tab w:val="left" w:pos="440"/>
              <w:tab w:val="right" w:leader="dot" w:pos="9016"/>
            </w:tabs>
            <w:rPr>
              <w:rFonts w:eastAsiaTheme="minorEastAsia"/>
              <w:noProof/>
              <w:lang w:eastAsia="en-GB"/>
            </w:rPr>
          </w:pPr>
          <w:hyperlink w:anchor="_Toc79581690" w:history="1">
            <w:r w:rsidR="00125798" w:rsidRPr="0065615F">
              <w:rPr>
                <w:rStyle w:val="Hyperlink"/>
                <w:noProof/>
                <w:lang w:val="en-US"/>
              </w:rPr>
              <w:t>5</w:t>
            </w:r>
            <w:r w:rsidR="00125798">
              <w:rPr>
                <w:rFonts w:eastAsiaTheme="minorEastAsia"/>
                <w:noProof/>
                <w:lang w:eastAsia="en-GB"/>
              </w:rPr>
              <w:tab/>
            </w:r>
            <w:r w:rsidR="00125798" w:rsidRPr="0065615F">
              <w:rPr>
                <w:rStyle w:val="Hyperlink"/>
                <w:noProof/>
                <w:lang w:val="en-US"/>
              </w:rPr>
              <w:t>Environments</w:t>
            </w:r>
            <w:r w:rsidR="00125798">
              <w:rPr>
                <w:noProof/>
                <w:webHidden/>
              </w:rPr>
              <w:tab/>
            </w:r>
            <w:r w:rsidR="00125798">
              <w:rPr>
                <w:noProof/>
                <w:webHidden/>
              </w:rPr>
              <w:fldChar w:fldCharType="begin"/>
            </w:r>
            <w:r w:rsidR="00125798">
              <w:rPr>
                <w:noProof/>
                <w:webHidden/>
              </w:rPr>
              <w:instrText xml:space="preserve"> PAGEREF _Toc79581690 \h </w:instrText>
            </w:r>
            <w:r w:rsidR="00125798">
              <w:rPr>
                <w:noProof/>
                <w:webHidden/>
              </w:rPr>
            </w:r>
            <w:r w:rsidR="00125798">
              <w:rPr>
                <w:noProof/>
                <w:webHidden/>
              </w:rPr>
              <w:fldChar w:fldCharType="separate"/>
            </w:r>
            <w:r w:rsidR="00125798">
              <w:rPr>
                <w:noProof/>
                <w:webHidden/>
              </w:rPr>
              <w:t>9</w:t>
            </w:r>
            <w:r w:rsidR="00125798">
              <w:rPr>
                <w:noProof/>
                <w:webHidden/>
              </w:rPr>
              <w:fldChar w:fldCharType="end"/>
            </w:r>
          </w:hyperlink>
        </w:p>
        <w:p w14:paraId="168BE03B" w14:textId="7FE51DF4" w:rsidR="00125798" w:rsidRDefault="00E4024E">
          <w:pPr>
            <w:pStyle w:val="TOC1"/>
            <w:tabs>
              <w:tab w:val="left" w:pos="440"/>
              <w:tab w:val="right" w:leader="dot" w:pos="9016"/>
            </w:tabs>
            <w:rPr>
              <w:rFonts w:eastAsiaTheme="minorEastAsia"/>
              <w:noProof/>
              <w:lang w:eastAsia="en-GB"/>
            </w:rPr>
          </w:pPr>
          <w:hyperlink w:anchor="_Toc79581691" w:history="1">
            <w:r w:rsidR="00125798" w:rsidRPr="0065615F">
              <w:rPr>
                <w:rStyle w:val="Hyperlink"/>
                <w:noProof/>
              </w:rPr>
              <w:t>6</w:t>
            </w:r>
            <w:r w:rsidR="00125798">
              <w:rPr>
                <w:rFonts w:eastAsiaTheme="minorEastAsia"/>
                <w:noProof/>
                <w:lang w:eastAsia="en-GB"/>
              </w:rPr>
              <w:tab/>
            </w:r>
            <w:r w:rsidR="00125798" w:rsidRPr="0065615F">
              <w:rPr>
                <w:rStyle w:val="Hyperlink"/>
                <w:noProof/>
              </w:rPr>
              <w:t>Test Data</w:t>
            </w:r>
            <w:r w:rsidR="00125798">
              <w:rPr>
                <w:noProof/>
                <w:webHidden/>
              </w:rPr>
              <w:tab/>
            </w:r>
            <w:r w:rsidR="00125798">
              <w:rPr>
                <w:noProof/>
                <w:webHidden/>
              </w:rPr>
              <w:fldChar w:fldCharType="begin"/>
            </w:r>
            <w:r w:rsidR="00125798">
              <w:rPr>
                <w:noProof/>
                <w:webHidden/>
              </w:rPr>
              <w:instrText xml:space="preserve"> PAGEREF _Toc79581691 \h </w:instrText>
            </w:r>
            <w:r w:rsidR="00125798">
              <w:rPr>
                <w:noProof/>
                <w:webHidden/>
              </w:rPr>
            </w:r>
            <w:r w:rsidR="00125798">
              <w:rPr>
                <w:noProof/>
                <w:webHidden/>
              </w:rPr>
              <w:fldChar w:fldCharType="separate"/>
            </w:r>
            <w:r w:rsidR="00125798">
              <w:rPr>
                <w:noProof/>
                <w:webHidden/>
              </w:rPr>
              <w:t>10</w:t>
            </w:r>
            <w:r w:rsidR="00125798">
              <w:rPr>
                <w:noProof/>
                <w:webHidden/>
              </w:rPr>
              <w:fldChar w:fldCharType="end"/>
            </w:r>
          </w:hyperlink>
        </w:p>
        <w:p w14:paraId="0F25F2A1" w14:textId="0B17A37F" w:rsidR="00125798" w:rsidRDefault="00E4024E">
          <w:pPr>
            <w:pStyle w:val="TOC2"/>
            <w:tabs>
              <w:tab w:val="left" w:pos="880"/>
              <w:tab w:val="right" w:leader="dot" w:pos="9016"/>
            </w:tabs>
            <w:rPr>
              <w:rFonts w:eastAsiaTheme="minorEastAsia"/>
              <w:noProof/>
              <w:lang w:eastAsia="en-GB"/>
            </w:rPr>
          </w:pPr>
          <w:hyperlink w:anchor="_Toc79581692" w:history="1">
            <w:r w:rsidR="00125798" w:rsidRPr="0065615F">
              <w:rPr>
                <w:rStyle w:val="Hyperlink"/>
                <w:noProof/>
              </w:rPr>
              <w:t>6.1</w:t>
            </w:r>
            <w:r w:rsidR="00125798">
              <w:rPr>
                <w:rFonts w:eastAsiaTheme="minorEastAsia"/>
                <w:noProof/>
                <w:lang w:eastAsia="en-GB"/>
              </w:rPr>
              <w:tab/>
            </w:r>
            <w:r w:rsidR="00125798" w:rsidRPr="0065615F">
              <w:rPr>
                <w:rStyle w:val="Hyperlink"/>
                <w:noProof/>
              </w:rPr>
              <w:t>Data Requirements</w:t>
            </w:r>
            <w:r w:rsidR="00125798">
              <w:rPr>
                <w:noProof/>
                <w:webHidden/>
              </w:rPr>
              <w:tab/>
            </w:r>
            <w:r w:rsidR="00125798">
              <w:rPr>
                <w:noProof/>
                <w:webHidden/>
              </w:rPr>
              <w:fldChar w:fldCharType="begin"/>
            </w:r>
            <w:r w:rsidR="00125798">
              <w:rPr>
                <w:noProof/>
                <w:webHidden/>
              </w:rPr>
              <w:instrText xml:space="preserve"> PAGEREF _Toc79581692 \h </w:instrText>
            </w:r>
            <w:r w:rsidR="00125798">
              <w:rPr>
                <w:noProof/>
                <w:webHidden/>
              </w:rPr>
            </w:r>
            <w:r w:rsidR="00125798">
              <w:rPr>
                <w:noProof/>
                <w:webHidden/>
              </w:rPr>
              <w:fldChar w:fldCharType="separate"/>
            </w:r>
            <w:r w:rsidR="00125798">
              <w:rPr>
                <w:noProof/>
                <w:webHidden/>
              </w:rPr>
              <w:t>10</w:t>
            </w:r>
            <w:r w:rsidR="00125798">
              <w:rPr>
                <w:noProof/>
                <w:webHidden/>
              </w:rPr>
              <w:fldChar w:fldCharType="end"/>
            </w:r>
          </w:hyperlink>
        </w:p>
        <w:p w14:paraId="3DD9D0FF" w14:textId="73E3D5ED" w:rsidR="00125798" w:rsidRDefault="00E4024E">
          <w:pPr>
            <w:pStyle w:val="TOC1"/>
            <w:tabs>
              <w:tab w:val="left" w:pos="440"/>
              <w:tab w:val="right" w:leader="dot" w:pos="9016"/>
            </w:tabs>
            <w:rPr>
              <w:rFonts w:eastAsiaTheme="minorEastAsia"/>
              <w:noProof/>
              <w:lang w:eastAsia="en-GB"/>
            </w:rPr>
          </w:pPr>
          <w:hyperlink w:anchor="_Toc79581693" w:history="1">
            <w:r w:rsidR="00125798" w:rsidRPr="0065615F">
              <w:rPr>
                <w:rStyle w:val="Hyperlink"/>
                <w:noProof/>
              </w:rPr>
              <w:t>7</w:t>
            </w:r>
            <w:r w:rsidR="00125798">
              <w:rPr>
                <w:rFonts w:eastAsiaTheme="minorEastAsia"/>
                <w:noProof/>
                <w:lang w:eastAsia="en-GB"/>
              </w:rPr>
              <w:tab/>
            </w:r>
            <w:r w:rsidR="00125798" w:rsidRPr="0065615F">
              <w:rPr>
                <w:rStyle w:val="Hyperlink"/>
                <w:noProof/>
              </w:rPr>
              <w:t>Tools</w:t>
            </w:r>
            <w:r w:rsidR="00125798">
              <w:rPr>
                <w:noProof/>
                <w:webHidden/>
              </w:rPr>
              <w:tab/>
            </w:r>
            <w:r w:rsidR="00125798">
              <w:rPr>
                <w:noProof/>
                <w:webHidden/>
              </w:rPr>
              <w:fldChar w:fldCharType="begin"/>
            </w:r>
            <w:r w:rsidR="00125798">
              <w:rPr>
                <w:noProof/>
                <w:webHidden/>
              </w:rPr>
              <w:instrText xml:space="preserve"> PAGEREF _Toc79581693 \h </w:instrText>
            </w:r>
            <w:r w:rsidR="00125798">
              <w:rPr>
                <w:noProof/>
                <w:webHidden/>
              </w:rPr>
            </w:r>
            <w:r w:rsidR="00125798">
              <w:rPr>
                <w:noProof/>
                <w:webHidden/>
              </w:rPr>
              <w:fldChar w:fldCharType="separate"/>
            </w:r>
            <w:r w:rsidR="00125798">
              <w:rPr>
                <w:noProof/>
                <w:webHidden/>
              </w:rPr>
              <w:t>10</w:t>
            </w:r>
            <w:r w:rsidR="00125798">
              <w:rPr>
                <w:noProof/>
                <w:webHidden/>
              </w:rPr>
              <w:fldChar w:fldCharType="end"/>
            </w:r>
          </w:hyperlink>
        </w:p>
        <w:p w14:paraId="68339D8D" w14:textId="4E11B459" w:rsidR="00125798" w:rsidRDefault="00E4024E">
          <w:pPr>
            <w:pStyle w:val="TOC1"/>
            <w:tabs>
              <w:tab w:val="left" w:pos="440"/>
              <w:tab w:val="right" w:leader="dot" w:pos="9016"/>
            </w:tabs>
            <w:rPr>
              <w:rFonts w:eastAsiaTheme="minorEastAsia"/>
              <w:noProof/>
              <w:lang w:eastAsia="en-GB"/>
            </w:rPr>
          </w:pPr>
          <w:hyperlink w:anchor="_Toc79581694" w:history="1">
            <w:r w:rsidR="00125798" w:rsidRPr="0065615F">
              <w:rPr>
                <w:rStyle w:val="Hyperlink"/>
                <w:rFonts w:eastAsia="Arial"/>
                <w:noProof/>
              </w:rPr>
              <w:t>8</w:t>
            </w:r>
            <w:r w:rsidR="00125798">
              <w:rPr>
                <w:rFonts w:eastAsiaTheme="minorEastAsia"/>
                <w:noProof/>
                <w:lang w:eastAsia="en-GB"/>
              </w:rPr>
              <w:tab/>
            </w:r>
            <w:r w:rsidR="00125798" w:rsidRPr="0065615F">
              <w:rPr>
                <w:rStyle w:val="Hyperlink"/>
                <w:rFonts w:eastAsia="Arial"/>
                <w:noProof/>
              </w:rPr>
              <w:t>RAIDs</w:t>
            </w:r>
            <w:r w:rsidR="00125798">
              <w:rPr>
                <w:noProof/>
                <w:webHidden/>
              </w:rPr>
              <w:tab/>
            </w:r>
            <w:r w:rsidR="00125798">
              <w:rPr>
                <w:noProof/>
                <w:webHidden/>
              </w:rPr>
              <w:fldChar w:fldCharType="begin"/>
            </w:r>
            <w:r w:rsidR="00125798">
              <w:rPr>
                <w:noProof/>
                <w:webHidden/>
              </w:rPr>
              <w:instrText xml:space="preserve"> PAGEREF _Toc79581694 \h </w:instrText>
            </w:r>
            <w:r w:rsidR="00125798">
              <w:rPr>
                <w:noProof/>
                <w:webHidden/>
              </w:rPr>
            </w:r>
            <w:r w:rsidR="00125798">
              <w:rPr>
                <w:noProof/>
                <w:webHidden/>
              </w:rPr>
              <w:fldChar w:fldCharType="separate"/>
            </w:r>
            <w:r w:rsidR="00125798">
              <w:rPr>
                <w:noProof/>
                <w:webHidden/>
              </w:rPr>
              <w:t>10</w:t>
            </w:r>
            <w:r w:rsidR="00125798">
              <w:rPr>
                <w:noProof/>
                <w:webHidden/>
              </w:rPr>
              <w:fldChar w:fldCharType="end"/>
            </w:r>
          </w:hyperlink>
        </w:p>
        <w:p w14:paraId="1F301F0A" w14:textId="32BF2291" w:rsidR="00125798" w:rsidRDefault="00E4024E">
          <w:pPr>
            <w:pStyle w:val="TOC2"/>
            <w:tabs>
              <w:tab w:val="left" w:pos="880"/>
              <w:tab w:val="right" w:leader="dot" w:pos="9016"/>
            </w:tabs>
            <w:rPr>
              <w:rFonts w:eastAsiaTheme="minorEastAsia"/>
              <w:noProof/>
              <w:lang w:eastAsia="en-GB"/>
            </w:rPr>
          </w:pPr>
          <w:hyperlink w:anchor="_Toc79581695" w:history="1">
            <w:r w:rsidR="00125798" w:rsidRPr="0065615F">
              <w:rPr>
                <w:rStyle w:val="Hyperlink"/>
                <w:noProof/>
              </w:rPr>
              <w:t>8.1</w:t>
            </w:r>
            <w:r w:rsidR="00125798">
              <w:rPr>
                <w:rFonts w:eastAsiaTheme="minorEastAsia"/>
                <w:noProof/>
                <w:lang w:eastAsia="en-GB"/>
              </w:rPr>
              <w:tab/>
            </w:r>
            <w:r w:rsidR="00125798" w:rsidRPr="0065615F">
              <w:rPr>
                <w:rStyle w:val="Hyperlink"/>
                <w:noProof/>
              </w:rPr>
              <w:t>Risks &amp; Issues</w:t>
            </w:r>
            <w:r w:rsidR="00125798">
              <w:rPr>
                <w:noProof/>
                <w:webHidden/>
              </w:rPr>
              <w:tab/>
            </w:r>
            <w:r w:rsidR="00125798">
              <w:rPr>
                <w:noProof/>
                <w:webHidden/>
              </w:rPr>
              <w:fldChar w:fldCharType="begin"/>
            </w:r>
            <w:r w:rsidR="00125798">
              <w:rPr>
                <w:noProof/>
                <w:webHidden/>
              </w:rPr>
              <w:instrText xml:space="preserve"> PAGEREF _Toc79581695 \h </w:instrText>
            </w:r>
            <w:r w:rsidR="00125798">
              <w:rPr>
                <w:noProof/>
                <w:webHidden/>
              </w:rPr>
            </w:r>
            <w:r w:rsidR="00125798">
              <w:rPr>
                <w:noProof/>
                <w:webHidden/>
              </w:rPr>
              <w:fldChar w:fldCharType="separate"/>
            </w:r>
            <w:r w:rsidR="00125798">
              <w:rPr>
                <w:noProof/>
                <w:webHidden/>
              </w:rPr>
              <w:t>10</w:t>
            </w:r>
            <w:r w:rsidR="00125798">
              <w:rPr>
                <w:noProof/>
                <w:webHidden/>
              </w:rPr>
              <w:fldChar w:fldCharType="end"/>
            </w:r>
          </w:hyperlink>
        </w:p>
        <w:p w14:paraId="14237CEE" w14:textId="22439E43" w:rsidR="00125798" w:rsidRDefault="00E4024E">
          <w:pPr>
            <w:pStyle w:val="TOC1"/>
            <w:tabs>
              <w:tab w:val="left" w:pos="440"/>
              <w:tab w:val="right" w:leader="dot" w:pos="9016"/>
            </w:tabs>
            <w:rPr>
              <w:rFonts w:eastAsiaTheme="minorEastAsia"/>
              <w:noProof/>
              <w:lang w:eastAsia="en-GB"/>
            </w:rPr>
          </w:pPr>
          <w:hyperlink w:anchor="_Toc79581696" w:history="1">
            <w:r w:rsidR="00125798" w:rsidRPr="0065615F">
              <w:rPr>
                <w:rStyle w:val="Hyperlink"/>
                <w:noProof/>
              </w:rPr>
              <w:t>9</w:t>
            </w:r>
            <w:r w:rsidR="00125798">
              <w:rPr>
                <w:rFonts w:eastAsiaTheme="minorEastAsia"/>
                <w:noProof/>
                <w:lang w:eastAsia="en-GB"/>
              </w:rPr>
              <w:tab/>
            </w:r>
            <w:r w:rsidR="00125798" w:rsidRPr="0065615F">
              <w:rPr>
                <w:rStyle w:val="Hyperlink"/>
                <w:noProof/>
              </w:rPr>
              <w:t>Defect Management</w:t>
            </w:r>
            <w:r w:rsidR="00125798">
              <w:rPr>
                <w:noProof/>
                <w:webHidden/>
              </w:rPr>
              <w:tab/>
            </w:r>
            <w:r w:rsidR="00125798">
              <w:rPr>
                <w:noProof/>
                <w:webHidden/>
              </w:rPr>
              <w:fldChar w:fldCharType="begin"/>
            </w:r>
            <w:r w:rsidR="00125798">
              <w:rPr>
                <w:noProof/>
                <w:webHidden/>
              </w:rPr>
              <w:instrText xml:space="preserve"> PAGEREF _Toc79581696 \h </w:instrText>
            </w:r>
            <w:r w:rsidR="00125798">
              <w:rPr>
                <w:noProof/>
                <w:webHidden/>
              </w:rPr>
            </w:r>
            <w:r w:rsidR="00125798">
              <w:rPr>
                <w:noProof/>
                <w:webHidden/>
              </w:rPr>
              <w:fldChar w:fldCharType="separate"/>
            </w:r>
            <w:r w:rsidR="00125798">
              <w:rPr>
                <w:noProof/>
                <w:webHidden/>
              </w:rPr>
              <w:t>10</w:t>
            </w:r>
            <w:r w:rsidR="00125798">
              <w:rPr>
                <w:noProof/>
                <w:webHidden/>
              </w:rPr>
              <w:fldChar w:fldCharType="end"/>
            </w:r>
          </w:hyperlink>
        </w:p>
        <w:p w14:paraId="307C7614" w14:textId="5EA7F990" w:rsidR="00125798" w:rsidRDefault="00E4024E">
          <w:pPr>
            <w:pStyle w:val="TOC1"/>
            <w:tabs>
              <w:tab w:val="left" w:pos="660"/>
              <w:tab w:val="right" w:leader="dot" w:pos="9016"/>
            </w:tabs>
            <w:rPr>
              <w:rFonts w:eastAsiaTheme="minorEastAsia"/>
              <w:noProof/>
              <w:lang w:eastAsia="en-GB"/>
            </w:rPr>
          </w:pPr>
          <w:hyperlink w:anchor="_Toc79581697" w:history="1">
            <w:r w:rsidR="00125798" w:rsidRPr="0065615F">
              <w:rPr>
                <w:rStyle w:val="Hyperlink"/>
                <w:noProof/>
                <w:lang w:val="en-US"/>
              </w:rPr>
              <w:t>10</w:t>
            </w:r>
            <w:r w:rsidR="00125798">
              <w:rPr>
                <w:rFonts w:eastAsiaTheme="minorEastAsia"/>
                <w:noProof/>
                <w:lang w:eastAsia="en-GB"/>
              </w:rPr>
              <w:tab/>
            </w:r>
            <w:r w:rsidR="00125798" w:rsidRPr="0065615F">
              <w:rPr>
                <w:rStyle w:val="Hyperlink"/>
                <w:noProof/>
                <w:lang w:val="en-US"/>
              </w:rPr>
              <w:t>Appendices</w:t>
            </w:r>
            <w:r w:rsidR="00125798">
              <w:rPr>
                <w:noProof/>
                <w:webHidden/>
              </w:rPr>
              <w:tab/>
            </w:r>
            <w:r w:rsidR="00125798">
              <w:rPr>
                <w:noProof/>
                <w:webHidden/>
              </w:rPr>
              <w:fldChar w:fldCharType="begin"/>
            </w:r>
            <w:r w:rsidR="00125798">
              <w:rPr>
                <w:noProof/>
                <w:webHidden/>
              </w:rPr>
              <w:instrText xml:space="preserve"> PAGEREF _Toc79581697 \h </w:instrText>
            </w:r>
            <w:r w:rsidR="00125798">
              <w:rPr>
                <w:noProof/>
                <w:webHidden/>
              </w:rPr>
            </w:r>
            <w:r w:rsidR="00125798">
              <w:rPr>
                <w:noProof/>
                <w:webHidden/>
              </w:rPr>
              <w:fldChar w:fldCharType="separate"/>
            </w:r>
            <w:r w:rsidR="00125798">
              <w:rPr>
                <w:noProof/>
                <w:webHidden/>
              </w:rPr>
              <w:t>11</w:t>
            </w:r>
            <w:r w:rsidR="00125798">
              <w:rPr>
                <w:noProof/>
                <w:webHidden/>
              </w:rPr>
              <w:fldChar w:fldCharType="end"/>
            </w:r>
          </w:hyperlink>
        </w:p>
        <w:p w14:paraId="31CA98E9" w14:textId="5EB36B8B" w:rsidR="00125798" w:rsidRDefault="00E4024E">
          <w:pPr>
            <w:pStyle w:val="TOC2"/>
            <w:tabs>
              <w:tab w:val="left" w:pos="880"/>
              <w:tab w:val="right" w:leader="dot" w:pos="9016"/>
            </w:tabs>
            <w:rPr>
              <w:rFonts w:eastAsiaTheme="minorEastAsia"/>
              <w:noProof/>
              <w:lang w:eastAsia="en-GB"/>
            </w:rPr>
          </w:pPr>
          <w:hyperlink w:anchor="_Toc79581698" w:history="1">
            <w:r w:rsidR="00125798" w:rsidRPr="0065615F">
              <w:rPr>
                <w:rStyle w:val="Hyperlink"/>
                <w:noProof/>
                <w:lang w:val="en-US"/>
              </w:rPr>
              <w:t>10.1</w:t>
            </w:r>
            <w:r w:rsidR="00125798">
              <w:rPr>
                <w:rFonts w:eastAsiaTheme="minorEastAsia"/>
                <w:noProof/>
                <w:lang w:eastAsia="en-GB"/>
              </w:rPr>
              <w:tab/>
            </w:r>
            <w:r w:rsidR="00125798" w:rsidRPr="0065615F">
              <w:rPr>
                <w:rStyle w:val="Hyperlink"/>
                <w:noProof/>
                <w:lang w:val="en-US"/>
              </w:rPr>
              <w:t>Digital Light House Use case – Data flow in details (Source to Target)</w:t>
            </w:r>
            <w:r w:rsidR="00125798">
              <w:rPr>
                <w:noProof/>
                <w:webHidden/>
              </w:rPr>
              <w:tab/>
            </w:r>
            <w:r w:rsidR="00125798">
              <w:rPr>
                <w:noProof/>
                <w:webHidden/>
              </w:rPr>
              <w:fldChar w:fldCharType="begin"/>
            </w:r>
            <w:r w:rsidR="00125798">
              <w:rPr>
                <w:noProof/>
                <w:webHidden/>
              </w:rPr>
              <w:instrText xml:space="preserve"> PAGEREF _Toc79581698 \h </w:instrText>
            </w:r>
            <w:r w:rsidR="00125798">
              <w:rPr>
                <w:noProof/>
                <w:webHidden/>
              </w:rPr>
            </w:r>
            <w:r w:rsidR="00125798">
              <w:rPr>
                <w:noProof/>
                <w:webHidden/>
              </w:rPr>
              <w:fldChar w:fldCharType="separate"/>
            </w:r>
            <w:r w:rsidR="00125798">
              <w:rPr>
                <w:noProof/>
                <w:webHidden/>
              </w:rPr>
              <w:t>11</w:t>
            </w:r>
            <w:r w:rsidR="00125798">
              <w:rPr>
                <w:noProof/>
                <w:webHidden/>
              </w:rPr>
              <w:fldChar w:fldCharType="end"/>
            </w:r>
          </w:hyperlink>
        </w:p>
        <w:p w14:paraId="4458EC99" w14:textId="22800897" w:rsidR="00125798" w:rsidRDefault="00E4024E">
          <w:pPr>
            <w:pStyle w:val="TOC2"/>
            <w:tabs>
              <w:tab w:val="left" w:pos="880"/>
              <w:tab w:val="right" w:leader="dot" w:pos="9016"/>
            </w:tabs>
            <w:rPr>
              <w:rFonts w:eastAsiaTheme="minorEastAsia"/>
              <w:noProof/>
              <w:lang w:eastAsia="en-GB"/>
            </w:rPr>
          </w:pPr>
          <w:hyperlink w:anchor="_Toc79581699" w:history="1">
            <w:r w:rsidR="00125798" w:rsidRPr="0065615F">
              <w:rPr>
                <w:rStyle w:val="Hyperlink"/>
                <w:noProof/>
                <w:lang w:val="en-US"/>
              </w:rPr>
              <w:t>10.2</w:t>
            </w:r>
            <w:r w:rsidR="00125798">
              <w:rPr>
                <w:rFonts w:eastAsiaTheme="minorEastAsia"/>
                <w:noProof/>
                <w:lang w:eastAsia="en-GB"/>
              </w:rPr>
              <w:tab/>
            </w:r>
            <w:r w:rsidR="00125798" w:rsidRPr="0065615F">
              <w:rPr>
                <w:rStyle w:val="Hyperlink"/>
                <w:noProof/>
                <w:lang w:val="en-US"/>
              </w:rPr>
              <w:t>Check Points – Digital Light House Use Case</w:t>
            </w:r>
            <w:r w:rsidR="00125798">
              <w:rPr>
                <w:noProof/>
                <w:webHidden/>
              </w:rPr>
              <w:tab/>
            </w:r>
            <w:r w:rsidR="00125798">
              <w:rPr>
                <w:noProof/>
                <w:webHidden/>
              </w:rPr>
              <w:fldChar w:fldCharType="begin"/>
            </w:r>
            <w:r w:rsidR="00125798">
              <w:rPr>
                <w:noProof/>
                <w:webHidden/>
              </w:rPr>
              <w:instrText xml:space="preserve"> PAGEREF _Toc79581699 \h </w:instrText>
            </w:r>
            <w:r w:rsidR="00125798">
              <w:rPr>
                <w:noProof/>
                <w:webHidden/>
              </w:rPr>
            </w:r>
            <w:r w:rsidR="00125798">
              <w:rPr>
                <w:noProof/>
                <w:webHidden/>
              </w:rPr>
              <w:fldChar w:fldCharType="separate"/>
            </w:r>
            <w:r w:rsidR="00125798">
              <w:rPr>
                <w:noProof/>
                <w:webHidden/>
              </w:rPr>
              <w:t>12</w:t>
            </w:r>
            <w:r w:rsidR="00125798">
              <w:rPr>
                <w:noProof/>
                <w:webHidden/>
              </w:rPr>
              <w:fldChar w:fldCharType="end"/>
            </w:r>
          </w:hyperlink>
        </w:p>
        <w:p w14:paraId="22798E23" w14:textId="63EF0920" w:rsidR="00125798" w:rsidRDefault="00E4024E">
          <w:pPr>
            <w:pStyle w:val="TOC2"/>
            <w:tabs>
              <w:tab w:val="left" w:pos="880"/>
              <w:tab w:val="right" w:leader="dot" w:pos="9016"/>
            </w:tabs>
            <w:rPr>
              <w:rFonts w:eastAsiaTheme="minorEastAsia"/>
              <w:noProof/>
              <w:lang w:eastAsia="en-GB"/>
            </w:rPr>
          </w:pPr>
          <w:hyperlink w:anchor="_Toc79581700" w:history="1">
            <w:r w:rsidR="00125798" w:rsidRPr="0065615F">
              <w:rPr>
                <w:rStyle w:val="Hyperlink"/>
                <w:noProof/>
                <w:lang w:val="en-US"/>
              </w:rPr>
              <w:t>10.3</w:t>
            </w:r>
            <w:r w:rsidR="00125798">
              <w:rPr>
                <w:rFonts w:eastAsiaTheme="minorEastAsia"/>
                <w:noProof/>
                <w:lang w:eastAsia="en-GB"/>
              </w:rPr>
              <w:tab/>
            </w:r>
            <w:r w:rsidR="00125798" w:rsidRPr="0065615F">
              <w:rPr>
                <w:rStyle w:val="Hyperlink"/>
                <w:noProof/>
                <w:lang w:val="en-US"/>
              </w:rPr>
              <w:t>CDP/Digital Light House Environment</w:t>
            </w:r>
            <w:r w:rsidR="00125798">
              <w:rPr>
                <w:noProof/>
                <w:webHidden/>
              </w:rPr>
              <w:tab/>
            </w:r>
            <w:r w:rsidR="00125798">
              <w:rPr>
                <w:noProof/>
                <w:webHidden/>
              </w:rPr>
              <w:fldChar w:fldCharType="begin"/>
            </w:r>
            <w:r w:rsidR="00125798">
              <w:rPr>
                <w:noProof/>
                <w:webHidden/>
              </w:rPr>
              <w:instrText xml:space="preserve"> PAGEREF _Toc79581700 \h </w:instrText>
            </w:r>
            <w:r w:rsidR="00125798">
              <w:rPr>
                <w:noProof/>
                <w:webHidden/>
              </w:rPr>
            </w:r>
            <w:r w:rsidR="00125798">
              <w:rPr>
                <w:noProof/>
                <w:webHidden/>
              </w:rPr>
              <w:fldChar w:fldCharType="separate"/>
            </w:r>
            <w:r w:rsidR="00125798">
              <w:rPr>
                <w:noProof/>
                <w:webHidden/>
              </w:rPr>
              <w:t>12</w:t>
            </w:r>
            <w:r w:rsidR="00125798">
              <w:rPr>
                <w:noProof/>
                <w:webHidden/>
              </w:rPr>
              <w:fldChar w:fldCharType="end"/>
            </w:r>
          </w:hyperlink>
        </w:p>
        <w:p w14:paraId="23EAD80E" w14:textId="2C4EA56A" w:rsidR="00110486" w:rsidRDefault="00110486">
          <w:r>
            <w:rPr>
              <w:b/>
              <w:bCs/>
              <w:noProof/>
            </w:rPr>
            <w:fldChar w:fldCharType="end"/>
          </w:r>
        </w:p>
      </w:sdtContent>
    </w:sdt>
    <w:p w14:paraId="3F3E308E" w14:textId="1B2512E8" w:rsidR="00110486" w:rsidRDefault="00110486"/>
    <w:p w14:paraId="78531935" w14:textId="77777777" w:rsidR="00110486" w:rsidRDefault="00110486">
      <w:r>
        <w:br w:type="page"/>
      </w:r>
    </w:p>
    <w:p w14:paraId="3A54BC20" w14:textId="554561E7" w:rsidR="00211B87" w:rsidRDefault="00110486" w:rsidP="006940A0">
      <w:pPr>
        <w:pStyle w:val="Heading1"/>
      </w:pPr>
      <w:bookmarkStart w:id="3" w:name="_Toc79581673"/>
      <w:r>
        <w:lastRenderedPageBreak/>
        <w:t>Introduction</w:t>
      </w:r>
      <w:bookmarkEnd w:id="3"/>
    </w:p>
    <w:p w14:paraId="56B30026" w14:textId="2C1996BC" w:rsidR="00110486" w:rsidRDefault="00110486" w:rsidP="00110486"/>
    <w:p w14:paraId="6CB87778" w14:textId="3F9963B3" w:rsidR="00110486" w:rsidRDefault="00110486" w:rsidP="00110486">
      <w:pPr>
        <w:pStyle w:val="Heading2"/>
      </w:pPr>
      <w:bookmarkStart w:id="4" w:name="_Toc79581674"/>
      <w:commentRangeStart w:id="5"/>
      <w:r>
        <w:t>Background</w:t>
      </w:r>
      <w:bookmarkEnd w:id="4"/>
      <w:commentRangeEnd w:id="5"/>
      <w:r>
        <w:rPr>
          <w:rStyle w:val="CommentReference"/>
        </w:rPr>
        <w:commentReference w:id="5"/>
      </w:r>
    </w:p>
    <w:p w14:paraId="7A9297CD" w14:textId="77777777" w:rsidR="000535C8" w:rsidRPr="000535C8" w:rsidRDefault="000535C8" w:rsidP="000535C8"/>
    <w:p w14:paraId="140B32EB" w14:textId="2B9E223F" w:rsidR="009B430E" w:rsidRPr="009B430E" w:rsidRDefault="009B430E" w:rsidP="009B430E">
      <w:pPr>
        <w:spacing w:after="0" w:line="240" w:lineRule="auto"/>
        <w:rPr>
          <w:rFonts w:ascii="Arial Nova" w:eastAsia="Times New Roman" w:hAnsi="Arial Nova" w:cs="Segoe UI"/>
          <w:lang w:eastAsia="en-GB"/>
        </w:rPr>
      </w:pPr>
      <w:r w:rsidRPr="009B430E">
        <w:rPr>
          <w:rFonts w:ascii="Arial Nova" w:eastAsia="Times New Roman" w:hAnsi="Arial Nova" w:cs="Segoe UI"/>
          <w:lang w:eastAsia="en-GB"/>
        </w:rPr>
        <w:t xml:space="preserve">The Cloud Data Platform (CDP) is an Azure hosted data repository managed by the Cloud Data Platform Team in GTC. It </w:t>
      </w:r>
      <w:r w:rsidR="003B2884" w:rsidRPr="006569B4">
        <w:rPr>
          <w:rFonts w:ascii="Arial Nova" w:hAnsi="Arial Nova" w:cs="Arial"/>
        </w:rPr>
        <w:t xml:space="preserve">aims to integrate the data from different </w:t>
      </w:r>
      <w:r w:rsidR="003B2884">
        <w:rPr>
          <w:rFonts w:ascii="Arial Nova" w:hAnsi="Arial Nova" w:cs="Arial"/>
        </w:rPr>
        <w:t xml:space="preserve">data </w:t>
      </w:r>
      <w:r w:rsidR="003B2884" w:rsidRPr="006569B4">
        <w:rPr>
          <w:rFonts w:ascii="Arial Nova" w:hAnsi="Arial Nova" w:cs="Arial"/>
        </w:rPr>
        <w:t xml:space="preserve">sources available in </w:t>
      </w:r>
      <w:proofErr w:type="gramStart"/>
      <w:r w:rsidR="003B2884">
        <w:rPr>
          <w:rFonts w:ascii="Arial Nova" w:hAnsi="Arial Nova" w:cs="Arial"/>
        </w:rPr>
        <w:t>o</w:t>
      </w:r>
      <w:r w:rsidR="003B2884" w:rsidRPr="006569B4">
        <w:rPr>
          <w:rFonts w:ascii="Arial Nova" w:hAnsi="Arial Nova" w:cs="Arial"/>
        </w:rPr>
        <w:t>n-</w:t>
      </w:r>
      <w:r w:rsidR="003B2884">
        <w:rPr>
          <w:rFonts w:ascii="Arial Nova" w:hAnsi="Arial Nova" w:cs="Arial"/>
        </w:rPr>
        <w:t>p</w:t>
      </w:r>
      <w:r w:rsidR="003B2884" w:rsidRPr="006569B4">
        <w:rPr>
          <w:rFonts w:ascii="Arial Nova" w:hAnsi="Arial Nova" w:cs="Arial"/>
        </w:rPr>
        <w:t>remise</w:t>
      </w:r>
      <w:proofErr w:type="gramEnd"/>
      <w:r w:rsidR="003B2884" w:rsidRPr="006569B4">
        <w:rPr>
          <w:rFonts w:ascii="Arial Nova" w:hAnsi="Arial Nova" w:cs="Arial"/>
        </w:rPr>
        <w:t xml:space="preserve"> databases/applications</w:t>
      </w:r>
      <w:r w:rsidR="003B2884">
        <w:rPr>
          <w:rFonts w:ascii="Arial Nova" w:hAnsi="Arial Nova" w:cs="Arial"/>
        </w:rPr>
        <w:t>/3</w:t>
      </w:r>
      <w:r w:rsidR="003B2884" w:rsidRPr="00777FE1">
        <w:rPr>
          <w:rFonts w:ascii="Arial Nova" w:hAnsi="Arial Nova" w:cs="Arial"/>
          <w:vertAlign w:val="superscript"/>
        </w:rPr>
        <w:t>rd</w:t>
      </w:r>
      <w:r w:rsidR="003B2884">
        <w:rPr>
          <w:rFonts w:ascii="Arial Nova" w:hAnsi="Arial Nova" w:cs="Arial"/>
        </w:rPr>
        <w:t xml:space="preserve"> party sources (like google etc.)  and </w:t>
      </w:r>
      <w:r w:rsidRPr="009B430E">
        <w:rPr>
          <w:rFonts w:ascii="Arial Nova" w:eastAsia="Times New Roman" w:hAnsi="Arial Nova" w:cs="Segoe UI"/>
          <w:lang w:eastAsia="en-GB"/>
        </w:rPr>
        <w:t xml:space="preserve">provides consistent information to those who need it, for use in analytics, reporting and data processing activities. It enables GTC to provide underpinning services such as retention management, data lineage and governance. </w:t>
      </w:r>
    </w:p>
    <w:p w14:paraId="294A15BB" w14:textId="77777777" w:rsidR="009A3820" w:rsidRDefault="009A3820" w:rsidP="00110486">
      <w:pPr>
        <w:rPr>
          <w:rFonts w:ascii="Arial Nova" w:hAnsi="Arial Nova" w:cs="Arial"/>
        </w:rPr>
      </w:pPr>
    </w:p>
    <w:p w14:paraId="5FD4E051" w14:textId="56021770" w:rsidR="00110486" w:rsidRDefault="00110486" w:rsidP="00110486">
      <w:pPr>
        <w:rPr>
          <w:rFonts w:ascii="Arial Nova" w:hAnsi="Arial Nova" w:cs="Arial"/>
        </w:rPr>
      </w:pPr>
      <w:r>
        <w:rPr>
          <w:rFonts w:ascii="Arial Nova" w:hAnsi="Arial Nova" w:cs="Arial"/>
        </w:rPr>
        <w:t xml:space="preserve">It is intended to provide all the project team members with an overview of the testing processes that will be adopted for Royal London Cloud Data </w:t>
      </w:r>
      <w:r w:rsidR="0011433B">
        <w:rPr>
          <w:rFonts w:ascii="Arial Nova" w:hAnsi="Arial Nova" w:cs="Arial"/>
        </w:rPr>
        <w:t>Platform. This</w:t>
      </w:r>
      <w:r>
        <w:rPr>
          <w:rFonts w:ascii="Arial Nova" w:hAnsi="Arial Nova" w:cs="Arial"/>
        </w:rPr>
        <w:t xml:space="preserve"> document does not intend to comprehensively detail what the coverage of testing will be for each project/use case, separate test plan will be created containing this level of information.</w:t>
      </w:r>
    </w:p>
    <w:p w14:paraId="7B647A1E" w14:textId="77777777" w:rsidR="00E3086E" w:rsidRDefault="00E3086E" w:rsidP="00110486">
      <w:pPr>
        <w:rPr>
          <w:rFonts w:ascii="Arial Nova" w:hAnsi="Arial Nova" w:cs="Arial"/>
        </w:rPr>
      </w:pPr>
    </w:p>
    <w:p w14:paraId="4621B1AD" w14:textId="0D272E1E" w:rsidR="00110486" w:rsidRDefault="00110486" w:rsidP="00110486">
      <w:pPr>
        <w:pStyle w:val="Heading2"/>
      </w:pPr>
      <w:bookmarkStart w:id="6" w:name="_Toc79581675"/>
      <w:r>
        <w:t>Purpose</w:t>
      </w:r>
      <w:bookmarkEnd w:id="6"/>
    </w:p>
    <w:p w14:paraId="3320FC75" w14:textId="77777777" w:rsidR="00110486" w:rsidRPr="00110486" w:rsidRDefault="00110486" w:rsidP="00110486"/>
    <w:p w14:paraId="75BDF79E" w14:textId="77777777" w:rsidR="00110486" w:rsidRDefault="00110486" w:rsidP="00110486">
      <w:pPr>
        <w:rPr>
          <w:rFonts w:ascii="Arial Nova" w:hAnsi="Arial Nova" w:cs="Arial"/>
        </w:rPr>
      </w:pPr>
      <w:commentRangeStart w:id="7"/>
      <w:r>
        <w:rPr>
          <w:rFonts w:ascii="Arial Nova" w:hAnsi="Arial Nova" w:cs="Arial"/>
        </w:rPr>
        <w:t>The</w:t>
      </w:r>
      <w:commentRangeEnd w:id="7"/>
      <w:r w:rsidR="65D45F57">
        <w:rPr>
          <w:rStyle w:val="CommentReference"/>
        </w:rPr>
        <w:commentReference w:id="7"/>
      </w:r>
      <w:r>
        <w:rPr>
          <w:rFonts w:ascii="Arial Nova" w:hAnsi="Arial Nova" w:cs="Arial"/>
        </w:rPr>
        <w:t xml:space="preserve"> purpose of this document is to define how the common quality/acceptance criteria is accomplished to ensure the final delivery of the transformed data in the CDP </w:t>
      </w:r>
      <w:commentRangeStart w:id="8"/>
      <w:r>
        <w:rPr>
          <w:rFonts w:ascii="Arial Nova" w:hAnsi="Arial Nova" w:cs="Arial"/>
        </w:rPr>
        <w:t>cloud</w:t>
      </w:r>
      <w:commentRangeEnd w:id="8"/>
      <w:r w:rsidR="65D45F57">
        <w:rPr>
          <w:rStyle w:val="CommentReference"/>
        </w:rPr>
        <w:commentReference w:id="8"/>
      </w:r>
      <w:r>
        <w:rPr>
          <w:rFonts w:ascii="Arial Nova" w:hAnsi="Arial Nova" w:cs="Arial"/>
        </w:rPr>
        <w:t xml:space="preserve"> environment is fit for purpose for consumers to access the data via portal/mobile devices/visualisation tools like (Tableau/Power BI) etc.</w:t>
      </w:r>
    </w:p>
    <w:p w14:paraId="6236BE3E" w14:textId="77777777" w:rsidR="00110486" w:rsidRPr="00B62BB0" w:rsidRDefault="00110486" w:rsidP="00E919E1">
      <w:pPr>
        <w:pStyle w:val="ListParagraph"/>
        <w:numPr>
          <w:ilvl w:val="0"/>
          <w:numId w:val="2"/>
        </w:numPr>
        <w:rPr>
          <w:rFonts w:ascii="Arial Nova" w:hAnsi="Arial Nova" w:cs="Arial"/>
        </w:rPr>
      </w:pPr>
      <w:r w:rsidRPr="00B62BB0">
        <w:rPr>
          <w:rFonts w:ascii="Arial Nova" w:hAnsi="Arial Nova" w:cs="Arial"/>
        </w:rPr>
        <w:t>Define test objectives, In-scope/out of scope functions and corresponding test items to clearly understand what needs to be tested by who</w:t>
      </w:r>
    </w:p>
    <w:p w14:paraId="692D4DA7" w14:textId="77777777" w:rsidR="00110486" w:rsidRPr="00B62BB0" w:rsidRDefault="00110486" w:rsidP="00110486">
      <w:pPr>
        <w:pStyle w:val="ListParagraph"/>
        <w:rPr>
          <w:rFonts w:ascii="Arial Nova" w:hAnsi="Arial Nova" w:cs="Arial"/>
        </w:rPr>
      </w:pPr>
    </w:p>
    <w:p w14:paraId="0A08E68C" w14:textId="77777777" w:rsidR="00110486" w:rsidRPr="00B62BB0" w:rsidRDefault="00110486" w:rsidP="00E919E1">
      <w:pPr>
        <w:pStyle w:val="ListParagraph"/>
        <w:numPr>
          <w:ilvl w:val="0"/>
          <w:numId w:val="2"/>
        </w:numPr>
        <w:rPr>
          <w:rFonts w:ascii="Arial Nova" w:hAnsi="Arial Nova" w:cs="Arial"/>
        </w:rPr>
      </w:pPr>
      <w:r w:rsidRPr="00B62BB0">
        <w:rPr>
          <w:rFonts w:ascii="Arial Nova" w:hAnsi="Arial Nova" w:cs="Arial"/>
        </w:rPr>
        <w:t xml:space="preserve">Detail the types of testing </w:t>
      </w:r>
      <w:proofErr w:type="gramStart"/>
      <w:r w:rsidRPr="00B62BB0">
        <w:rPr>
          <w:rFonts w:ascii="Arial Nova" w:hAnsi="Arial Nova" w:cs="Arial"/>
        </w:rPr>
        <w:t>e.g.</w:t>
      </w:r>
      <w:proofErr w:type="gramEnd"/>
      <w:r w:rsidRPr="00B62BB0">
        <w:rPr>
          <w:rFonts w:ascii="Arial Nova" w:hAnsi="Arial Nova" w:cs="Arial"/>
        </w:rPr>
        <w:t xml:space="preserve"> SIT, UAT, NFT etc. that will be conducted to ensure clarity on how relevant test phases will be tested</w:t>
      </w:r>
    </w:p>
    <w:p w14:paraId="12814B66" w14:textId="77777777" w:rsidR="00110486" w:rsidRPr="00B62BB0" w:rsidRDefault="00110486" w:rsidP="00E919E1">
      <w:pPr>
        <w:pStyle w:val="Normalheading2"/>
        <w:numPr>
          <w:ilvl w:val="0"/>
          <w:numId w:val="2"/>
        </w:numPr>
        <w:rPr>
          <w:rFonts w:ascii="Arial Nova" w:hAnsi="Arial Nova"/>
          <w:color w:val="000000" w:themeColor="text1"/>
        </w:rPr>
      </w:pPr>
      <w:r w:rsidRPr="00B62BB0">
        <w:rPr>
          <w:rFonts w:ascii="Arial Nova" w:hAnsi="Arial Nova"/>
          <w:color w:val="000000" w:themeColor="text1"/>
        </w:rPr>
        <w:t xml:space="preserve">Define an overall testing process that ensures </w:t>
      </w:r>
      <w:r>
        <w:rPr>
          <w:rFonts w:ascii="Arial Nova" w:hAnsi="Arial Nova"/>
          <w:color w:val="000000" w:themeColor="text1"/>
        </w:rPr>
        <w:t xml:space="preserve">how </w:t>
      </w:r>
      <w:r w:rsidRPr="00B62BB0">
        <w:rPr>
          <w:rFonts w:ascii="Arial Nova" w:hAnsi="Arial Nova"/>
          <w:color w:val="000000" w:themeColor="text1"/>
        </w:rPr>
        <w:t>the whole Cloud Data Platform is tested to the degree required for consumers/business to accept the delivered system into services</w:t>
      </w:r>
    </w:p>
    <w:p w14:paraId="053646EC" w14:textId="77777777" w:rsidR="00110486" w:rsidRDefault="00110486" w:rsidP="00E919E1">
      <w:pPr>
        <w:pStyle w:val="Normalheading2"/>
        <w:numPr>
          <w:ilvl w:val="0"/>
          <w:numId w:val="2"/>
        </w:numPr>
        <w:rPr>
          <w:rFonts w:ascii="Arial Nova" w:hAnsi="Arial Nova"/>
          <w:color w:val="000000" w:themeColor="text1"/>
        </w:rPr>
      </w:pPr>
      <w:r w:rsidRPr="00B62BB0">
        <w:rPr>
          <w:rFonts w:ascii="Arial Nova" w:hAnsi="Arial Nova"/>
          <w:color w:val="000000" w:themeColor="text1"/>
        </w:rPr>
        <w:t>Outline how the test approach will be followed to ensure all parties understand the testing stages and corresponding timelines</w:t>
      </w:r>
    </w:p>
    <w:p w14:paraId="0E4B8E6D" w14:textId="77777777" w:rsidR="00110486" w:rsidRDefault="00110486" w:rsidP="00E919E1">
      <w:pPr>
        <w:pStyle w:val="Normalheading2"/>
        <w:numPr>
          <w:ilvl w:val="0"/>
          <w:numId w:val="2"/>
        </w:numPr>
        <w:rPr>
          <w:rFonts w:ascii="Arial Nova" w:hAnsi="Arial Nova"/>
          <w:color w:val="000000" w:themeColor="text1"/>
        </w:rPr>
      </w:pPr>
      <w:r w:rsidRPr="00B62BB0">
        <w:rPr>
          <w:rFonts w:ascii="Arial Nova" w:hAnsi="Arial Nova"/>
          <w:color w:val="000000" w:themeColor="text1"/>
        </w:rPr>
        <w:t>Lists the environment(s) and test tools in consideration</w:t>
      </w:r>
      <w:r>
        <w:rPr>
          <w:rFonts w:ascii="Arial Nova" w:hAnsi="Arial Nova"/>
          <w:color w:val="000000" w:themeColor="text1"/>
        </w:rPr>
        <w:t xml:space="preserve"> </w:t>
      </w:r>
    </w:p>
    <w:p w14:paraId="35264414" w14:textId="77777777" w:rsidR="00110486" w:rsidRDefault="00110486" w:rsidP="00E919E1">
      <w:pPr>
        <w:pStyle w:val="Normalheading2"/>
        <w:numPr>
          <w:ilvl w:val="0"/>
          <w:numId w:val="2"/>
        </w:numPr>
        <w:rPr>
          <w:rFonts w:ascii="Arial Nova" w:hAnsi="Arial Nova"/>
          <w:color w:val="000000" w:themeColor="text1"/>
        </w:rPr>
      </w:pPr>
      <w:r w:rsidRPr="00B62BB0">
        <w:rPr>
          <w:rFonts w:ascii="Arial Nova" w:hAnsi="Arial Nova"/>
          <w:color w:val="000000" w:themeColor="text1"/>
        </w:rPr>
        <w:t>Documents the clarity on the roles and responsibilities throughout the testing stages</w:t>
      </w:r>
    </w:p>
    <w:p w14:paraId="33112AC9" w14:textId="180E80D2" w:rsidR="00110486" w:rsidRPr="00110486" w:rsidRDefault="00110486" w:rsidP="00E919E1">
      <w:pPr>
        <w:pStyle w:val="ListParagraph"/>
        <w:numPr>
          <w:ilvl w:val="0"/>
          <w:numId w:val="2"/>
        </w:numPr>
      </w:pPr>
      <w:r w:rsidRPr="006F37AB">
        <w:rPr>
          <w:rFonts w:ascii="Arial Nova" w:hAnsi="Arial Nova"/>
          <w:color w:val="000000" w:themeColor="text1"/>
        </w:rPr>
        <w:t>Document defect management process</w:t>
      </w:r>
    </w:p>
    <w:p w14:paraId="262DA06C" w14:textId="252744FB" w:rsidR="00110486" w:rsidRDefault="00110486" w:rsidP="00110486"/>
    <w:p w14:paraId="6E8E1704" w14:textId="5C15D961" w:rsidR="00D10E8C" w:rsidRDefault="00D10E8C" w:rsidP="00110486"/>
    <w:p w14:paraId="4D4151DA" w14:textId="5DEDFC73" w:rsidR="00D10E8C" w:rsidRDefault="00D10E8C" w:rsidP="00110486"/>
    <w:p w14:paraId="0DFAA2F8" w14:textId="634AB9BE" w:rsidR="00D10E8C" w:rsidRDefault="00D10E8C" w:rsidP="00110486"/>
    <w:p w14:paraId="44C489F6" w14:textId="42ED7756" w:rsidR="00D10E8C" w:rsidRDefault="00D10E8C" w:rsidP="00110486"/>
    <w:p w14:paraId="2B07F755" w14:textId="0F8E695D" w:rsidR="00D10E8C" w:rsidRDefault="00D10E8C" w:rsidP="00110486"/>
    <w:p w14:paraId="56389718" w14:textId="5384FC9F" w:rsidR="007A6D51" w:rsidRDefault="007A6D51" w:rsidP="007A6D51">
      <w:pPr>
        <w:pStyle w:val="Heading2"/>
      </w:pPr>
      <w:bookmarkStart w:id="9" w:name="_Toc79581676"/>
      <w:bookmarkStart w:id="10" w:name="_Toc77167874"/>
      <w:r w:rsidRPr="00D374C0">
        <w:lastRenderedPageBreak/>
        <w:t xml:space="preserve">Context Diagram </w:t>
      </w:r>
      <w:r>
        <w:t xml:space="preserve">- </w:t>
      </w:r>
      <w:r w:rsidRPr="00D374C0">
        <w:t>CDP Environment</w:t>
      </w:r>
      <w:bookmarkEnd w:id="9"/>
    </w:p>
    <w:p w14:paraId="2FDC3DF3" w14:textId="2F41531E" w:rsidR="00745507" w:rsidRDefault="00745507" w:rsidP="00745507"/>
    <w:p w14:paraId="781E7671" w14:textId="7EC9C6F4" w:rsidR="00745507" w:rsidRPr="00745507" w:rsidRDefault="00745507" w:rsidP="00745507">
      <w:commentRangeStart w:id="11"/>
      <w:commentRangeStart w:id="12"/>
      <w:r>
        <w:rPr>
          <w:noProof/>
        </w:rPr>
        <w:drawing>
          <wp:inline distT="0" distB="0" distL="0" distR="0" wp14:anchorId="1DE286A3" wp14:editId="133DE9D5">
            <wp:extent cx="5731510" cy="32670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commentRangeEnd w:id="11"/>
      <w:r>
        <w:rPr>
          <w:rStyle w:val="CommentReference"/>
        </w:rPr>
        <w:commentReference w:id="11"/>
      </w:r>
      <w:commentRangeEnd w:id="12"/>
      <w:r w:rsidR="00E4024E">
        <w:rPr>
          <w:rStyle w:val="CommentReference"/>
        </w:rPr>
        <w:commentReference w:id="12"/>
      </w:r>
    </w:p>
    <w:p w14:paraId="7CC04564" w14:textId="77777777" w:rsidR="00E3086E" w:rsidRPr="00E3086E" w:rsidRDefault="00E3086E" w:rsidP="00E3086E"/>
    <w:p w14:paraId="4C069B42" w14:textId="427A5366" w:rsidR="007A6D51" w:rsidRDefault="007A6D51" w:rsidP="007A6D51">
      <w:pPr>
        <w:pStyle w:val="Heading1"/>
        <w:numPr>
          <w:ilvl w:val="0"/>
          <w:numId w:val="0"/>
        </w:numPr>
        <w:ind w:left="432"/>
      </w:pPr>
    </w:p>
    <w:p w14:paraId="5D0EB37A" w14:textId="18083454" w:rsidR="00E3086E" w:rsidRDefault="00E3086E">
      <w:r>
        <w:br w:type="page"/>
      </w:r>
    </w:p>
    <w:p w14:paraId="3B795A0F" w14:textId="3DE85AD5" w:rsidR="00D10E8C" w:rsidRDefault="00D10E8C" w:rsidP="00D10E8C">
      <w:pPr>
        <w:pStyle w:val="Heading1"/>
      </w:pPr>
      <w:bookmarkStart w:id="13" w:name="_Toc79581677"/>
      <w:r w:rsidRPr="005234C1">
        <w:lastRenderedPageBreak/>
        <w:t>Project Scope</w:t>
      </w:r>
      <w:bookmarkEnd w:id="10"/>
      <w:bookmarkEnd w:id="13"/>
    </w:p>
    <w:p w14:paraId="3980C106" w14:textId="77777777" w:rsidR="00D10E8C" w:rsidRPr="005234C1" w:rsidRDefault="00D10E8C" w:rsidP="00D10E8C">
      <w:pPr>
        <w:pStyle w:val="Content1"/>
        <w:rPr>
          <w:lang w:val="en-US"/>
        </w:rPr>
      </w:pPr>
    </w:p>
    <w:p w14:paraId="1B79D946" w14:textId="77777777" w:rsidR="00D10E8C" w:rsidRPr="00EA1982" w:rsidRDefault="00D10E8C" w:rsidP="00D10E8C">
      <w:pPr>
        <w:pStyle w:val="Heading2"/>
      </w:pPr>
      <w:bookmarkStart w:id="14" w:name="_Toc79581678"/>
      <w:r w:rsidRPr="00EA1982">
        <w:t>In-Scope</w:t>
      </w:r>
      <w:bookmarkEnd w:id="14"/>
      <w:r w:rsidRPr="00EA1982">
        <w:t xml:space="preserve"> </w:t>
      </w:r>
    </w:p>
    <w:p w14:paraId="2C9120F5" w14:textId="77777777" w:rsidR="00D10E8C" w:rsidRPr="006569B4" w:rsidRDefault="00D10E8C" w:rsidP="00D10E8C">
      <w:pPr>
        <w:pStyle w:val="Normalheading2"/>
        <w:ind w:left="0"/>
        <w:rPr>
          <w:rFonts w:ascii="Arial Nova" w:hAnsi="Arial Nova"/>
        </w:rPr>
      </w:pPr>
      <w:r w:rsidRPr="006569B4">
        <w:rPr>
          <w:rFonts w:ascii="Arial Nova" w:hAnsi="Arial Nova"/>
        </w:rPr>
        <w:t>The following items are identified within the scope of the CDP QA team:</w:t>
      </w:r>
      <w:commentRangeStart w:id="15"/>
      <w:commentRangeStart w:id="16"/>
      <w:commentRangeEnd w:id="15"/>
      <w:r>
        <w:rPr>
          <w:rStyle w:val="CommentReference"/>
        </w:rPr>
        <w:commentReference w:id="15"/>
      </w:r>
      <w:commentRangeEnd w:id="16"/>
      <w:r w:rsidR="009B26DD">
        <w:rPr>
          <w:rStyle w:val="CommentReference"/>
          <w:rFonts w:asciiTheme="minorHAnsi" w:eastAsiaTheme="minorHAnsi" w:hAnsiTheme="minorHAnsi" w:cstheme="minorBidi"/>
        </w:rPr>
        <w:commentReference w:id="16"/>
      </w:r>
    </w:p>
    <w:p w14:paraId="56AA1844" w14:textId="77777777" w:rsidR="00D10E8C" w:rsidRPr="004C314D" w:rsidRDefault="00D10E8C" w:rsidP="00D10E8C">
      <w:pPr>
        <w:pStyle w:val="Normalheading2"/>
        <w:ind w:left="0"/>
      </w:pPr>
    </w:p>
    <w:tbl>
      <w:tblPr>
        <w:tblStyle w:val="TableGrid"/>
        <w:tblW w:w="8068" w:type="dxa"/>
        <w:tblInd w:w="432" w:type="dxa"/>
        <w:tblLook w:val="04A0" w:firstRow="1" w:lastRow="0" w:firstColumn="1" w:lastColumn="0" w:noHBand="0" w:noVBand="1"/>
      </w:tblPr>
      <w:tblGrid>
        <w:gridCol w:w="2861"/>
        <w:gridCol w:w="5207"/>
      </w:tblGrid>
      <w:tr w:rsidR="00D10E8C" w14:paraId="25EA2D50" w14:textId="77777777" w:rsidTr="60CD6E28">
        <w:tc>
          <w:tcPr>
            <w:tcW w:w="2861" w:type="dxa"/>
            <w:shd w:val="clear" w:color="auto" w:fill="BFBFBF" w:themeFill="background1" w:themeFillShade="BF"/>
          </w:tcPr>
          <w:p w14:paraId="5671CA8F" w14:textId="77777777" w:rsidR="00D10E8C" w:rsidRPr="006569B4" w:rsidRDefault="00D10E8C" w:rsidP="00436828">
            <w:pPr>
              <w:rPr>
                <w:rFonts w:ascii="Arial Nova" w:hAnsi="Arial Nova" w:cs="Calibri"/>
                <w:b/>
                <w:bCs/>
                <w:color w:val="000000"/>
              </w:rPr>
            </w:pPr>
            <w:r w:rsidRPr="006569B4">
              <w:rPr>
                <w:rFonts w:ascii="Arial Nova" w:hAnsi="Arial Nova" w:cs="Calibri"/>
                <w:b/>
                <w:bCs/>
                <w:color w:val="000000"/>
              </w:rPr>
              <w:t>Area</w:t>
            </w:r>
          </w:p>
        </w:tc>
        <w:tc>
          <w:tcPr>
            <w:tcW w:w="5207" w:type="dxa"/>
            <w:shd w:val="clear" w:color="auto" w:fill="BFBFBF" w:themeFill="background1" w:themeFillShade="BF"/>
          </w:tcPr>
          <w:p w14:paraId="6674B254" w14:textId="77777777" w:rsidR="00D10E8C" w:rsidRPr="006569B4" w:rsidRDefault="00D10E8C" w:rsidP="00436828">
            <w:pPr>
              <w:rPr>
                <w:rFonts w:ascii="Arial Nova" w:hAnsi="Arial Nova" w:cs="Calibri"/>
                <w:b/>
                <w:bCs/>
                <w:color w:val="000000"/>
              </w:rPr>
            </w:pPr>
            <w:r w:rsidRPr="006569B4">
              <w:rPr>
                <w:rFonts w:ascii="Arial Nova" w:hAnsi="Arial Nova" w:cs="Calibri"/>
                <w:b/>
                <w:bCs/>
                <w:color w:val="000000"/>
              </w:rPr>
              <w:t>Description</w:t>
            </w:r>
          </w:p>
        </w:tc>
      </w:tr>
      <w:tr w:rsidR="00D10E8C" w14:paraId="37C31AAE" w14:textId="77777777" w:rsidTr="60CD6E28">
        <w:tc>
          <w:tcPr>
            <w:tcW w:w="2861" w:type="dxa"/>
          </w:tcPr>
          <w:p w14:paraId="23D92603" w14:textId="77777777" w:rsidR="00D10E8C" w:rsidRPr="00855A64" w:rsidRDefault="00D10E8C" w:rsidP="00436828">
            <w:pPr>
              <w:rPr>
                <w:rFonts w:ascii="Arial Nova" w:hAnsi="Arial Nova" w:cs="Calibri"/>
                <w:color w:val="000000"/>
              </w:rPr>
            </w:pPr>
            <w:r w:rsidRPr="006569B4">
              <w:rPr>
                <w:rFonts w:ascii="Arial Nova" w:hAnsi="Arial Nova" w:cs="Calibri"/>
                <w:color w:val="000000"/>
              </w:rPr>
              <w:t xml:space="preserve">Data Extraction &amp; Ingestion </w:t>
            </w:r>
          </w:p>
        </w:tc>
        <w:tc>
          <w:tcPr>
            <w:tcW w:w="5207" w:type="dxa"/>
          </w:tcPr>
          <w:p w14:paraId="5C9413A9" w14:textId="1D6BA540" w:rsidR="00D10E8C" w:rsidRPr="006569B4" w:rsidRDefault="00D10E8C" w:rsidP="00436828">
            <w:pPr>
              <w:rPr>
                <w:rFonts w:ascii="Arial Nova" w:hAnsi="Arial Nova" w:cs="Calibri"/>
                <w:color w:val="000000"/>
              </w:rPr>
            </w:pPr>
            <w:r w:rsidRPr="006569B4">
              <w:rPr>
                <w:rFonts w:ascii="Arial Nova" w:hAnsi="Arial Nova" w:cs="Calibri"/>
                <w:color w:val="000000"/>
              </w:rPr>
              <w:t xml:space="preserve">Extraction &amp; Ingestion of data available </w:t>
            </w:r>
            <w:commentRangeStart w:id="17"/>
            <w:commentRangeStart w:id="18"/>
            <w:r w:rsidRPr="006569B4">
              <w:rPr>
                <w:rFonts w:ascii="Arial Nova" w:hAnsi="Arial Nova" w:cs="Calibri"/>
                <w:color w:val="000000"/>
              </w:rPr>
              <w:t xml:space="preserve">in </w:t>
            </w:r>
            <w:commentRangeEnd w:id="17"/>
            <w:r w:rsidR="009B26DD" w:rsidRPr="006569B4">
              <w:rPr>
                <w:rFonts w:ascii="Arial Nova" w:hAnsi="Arial Nova" w:cs="Calibri"/>
                <w:color w:val="000000"/>
              </w:rPr>
              <w:t>on-premises</w:t>
            </w:r>
            <w:r w:rsidR="00A15D41">
              <w:rPr>
                <w:rStyle w:val="CommentReference"/>
              </w:rPr>
              <w:commentReference w:id="17"/>
            </w:r>
            <w:commentRangeEnd w:id="18"/>
            <w:r w:rsidR="009B26DD">
              <w:rPr>
                <w:rStyle w:val="CommentReference"/>
              </w:rPr>
              <w:commentReference w:id="18"/>
            </w:r>
            <w:r w:rsidRPr="006569B4">
              <w:rPr>
                <w:rFonts w:ascii="Arial Nova" w:hAnsi="Arial Nova" w:cs="Calibri"/>
                <w:color w:val="000000"/>
              </w:rPr>
              <w:t xml:space="preserve"> </w:t>
            </w:r>
            <w:commentRangeStart w:id="19"/>
            <w:commentRangeStart w:id="20"/>
            <w:r w:rsidRPr="006569B4">
              <w:rPr>
                <w:rFonts w:ascii="Arial Nova" w:hAnsi="Arial Nova" w:cs="Calibri"/>
                <w:color w:val="000000"/>
              </w:rPr>
              <w:t>database/file</w:t>
            </w:r>
            <w:r w:rsidR="009B26DD">
              <w:rPr>
                <w:rFonts w:ascii="Arial Nova" w:hAnsi="Arial Nova" w:cs="Calibri"/>
                <w:color w:val="000000"/>
              </w:rPr>
              <w:t xml:space="preserve"> </w:t>
            </w:r>
            <w:r w:rsidR="009B26DD" w:rsidRPr="008C3F29">
              <w:rPr>
                <w:rFonts w:ascii="Arial Nova" w:hAnsi="Arial Nova" w:cs="Calibri"/>
                <w:color w:val="FF0000"/>
              </w:rPr>
              <w:t>(CSV/TEXT/XML/JASON</w:t>
            </w:r>
            <w:r w:rsidR="008C3F29" w:rsidRPr="008C3F29">
              <w:rPr>
                <w:rFonts w:ascii="Arial Nova" w:hAnsi="Arial Nova" w:cs="Calibri"/>
                <w:color w:val="FF0000"/>
              </w:rPr>
              <w:t xml:space="preserve"> etc)</w:t>
            </w:r>
            <w:r w:rsidRPr="006569B4">
              <w:rPr>
                <w:rFonts w:ascii="Arial Nova" w:hAnsi="Arial Nova" w:cs="Calibri"/>
                <w:color w:val="000000"/>
              </w:rPr>
              <w:t xml:space="preserve"> </w:t>
            </w:r>
            <w:commentRangeEnd w:id="19"/>
            <w:commentRangeEnd w:id="20"/>
            <w:r w:rsidR="009B26DD">
              <w:rPr>
                <w:rFonts w:ascii="Arial Nova" w:hAnsi="Arial Nova" w:cs="Calibri"/>
                <w:color w:val="000000"/>
              </w:rPr>
              <w:t xml:space="preserve">and </w:t>
            </w:r>
            <w:r w:rsidR="009B26DD" w:rsidRPr="009B26DD">
              <w:rPr>
                <w:rFonts w:ascii="Arial Nova" w:hAnsi="Arial Nova" w:cs="Calibri"/>
                <w:color w:val="FF0000"/>
              </w:rPr>
              <w:t>3</w:t>
            </w:r>
            <w:r w:rsidR="009B26DD" w:rsidRPr="009B26DD">
              <w:rPr>
                <w:rFonts w:ascii="Arial Nova" w:hAnsi="Arial Nova" w:cs="Calibri"/>
                <w:color w:val="FF0000"/>
                <w:vertAlign w:val="superscript"/>
              </w:rPr>
              <w:t>rd</w:t>
            </w:r>
            <w:r w:rsidR="009B26DD" w:rsidRPr="009B26DD">
              <w:rPr>
                <w:rFonts w:ascii="Arial Nova" w:hAnsi="Arial Nova" w:cs="Calibri"/>
                <w:color w:val="FF0000"/>
              </w:rPr>
              <w:t xml:space="preserve"> party source like google big query </w:t>
            </w:r>
            <w:r w:rsidR="00BB0337" w:rsidRPr="009B26DD">
              <w:rPr>
                <w:rStyle w:val="CommentReference"/>
                <w:color w:val="FF0000"/>
              </w:rPr>
              <w:commentReference w:id="19"/>
            </w:r>
            <w:r w:rsidR="008C3F29">
              <w:rPr>
                <w:rStyle w:val="CommentReference"/>
              </w:rPr>
              <w:commentReference w:id="20"/>
            </w:r>
            <w:r w:rsidRPr="006569B4">
              <w:rPr>
                <w:rFonts w:ascii="Arial Nova" w:hAnsi="Arial Nova" w:cs="Calibri"/>
                <w:color w:val="000000"/>
              </w:rPr>
              <w:t>into CDP Platform</w:t>
            </w:r>
          </w:p>
        </w:tc>
      </w:tr>
      <w:tr w:rsidR="00D10E8C" w14:paraId="6DE27235" w14:textId="77777777" w:rsidTr="60CD6E28">
        <w:tc>
          <w:tcPr>
            <w:tcW w:w="2861" w:type="dxa"/>
          </w:tcPr>
          <w:p w14:paraId="52E34859" w14:textId="77777777" w:rsidR="00D10E8C" w:rsidRPr="00855A64" w:rsidRDefault="00D10E8C" w:rsidP="00436828">
            <w:pPr>
              <w:rPr>
                <w:rFonts w:ascii="Arial Nova" w:hAnsi="Arial Nova" w:cs="Calibri"/>
                <w:color w:val="000000"/>
              </w:rPr>
            </w:pPr>
            <w:r w:rsidRPr="006569B4">
              <w:rPr>
                <w:rFonts w:ascii="Arial Nova" w:hAnsi="Arial Nova" w:cs="Calibri"/>
                <w:color w:val="000000"/>
              </w:rPr>
              <w:t>EDM</w:t>
            </w:r>
          </w:p>
        </w:tc>
        <w:tc>
          <w:tcPr>
            <w:tcW w:w="5207" w:type="dxa"/>
          </w:tcPr>
          <w:p w14:paraId="745B4E94" w14:textId="77777777" w:rsidR="00D10E8C" w:rsidRPr="006569B4" w:rsidRDefault="00D10E8C" w:rsidP="00436828">
            <w:pPr>
              <w:rPr>
                <w:rFonts w:ascii="Arial Nova" w:hAnsi="Arial Nova" w:cs="Calibri"/>
                <w:color w:val="000000"/>
              </w:rPr>
            </w:pPr>
            <w:r w:rsidRPr="006569B4">
              <w:rPr>
                <w:rFonts w:ascii="Arial Nova" w:hAnsi="Arial Nova" w:cs="Calibri"/>
                <w:color w:val="000000"/>
              </w:rPr>
              <w:t>Apply Enterprise Data Model schema to raw data including curation process (wherever applicable)</w:t>
            </w:r>
          </w:p>
        </w:tc>
      </w:tr>
      <w:tr w:rsidR="00D10E8C" w14:paraId="06527C04" w14:textId="77777777" w:rsidTr="60CD6E28">
        <w:tc>
          <w:tcPr>
            <w:tcW w:w="2861" w:type="dxa"/>
          </w:tcPr>
          <w:p w14:paraId="23445191" w14:textId="77777777" w:rsidR="00D10E8C" w:rsidRPr="00855A64" w:rsidRDefault="00D10E8C" w:rsidP="00436828">
            <w:pPr>
              <w:rPr>
                <w:rFonts w:ascii="Arial Nova" w:hAnsi="Arial Nova" w:cs="Calibri"/>
                <w:color w:val="000000"/>
              </w:rPr>
            </w:pPr>
            <w:r w:rsidRPr="006569B4">
              <w:rPr>
                <w:rFonts w:ascii="Arial Nova" w:hAnsi="Arial Nova" w:cs="Calibri"/>
                <w:color w:val="000000"/>
              </w:rPr>
              <w:t xml:space="preserve">Azure SQL database </w:t>
            </w:r>
          </w:p>
        </w:tc>
        <w:tc>
          <w:tcPr>
            <w:tcW w:w="5207" w:type="dxa"/>
          </w:tcPr>
          <w:p w14:paraId="2705030B" w14:textId="45807F53" w:rsidR="00D10E8C" w:rsidRPr="006569B4" w:rsidRDefault="00745507" w:rsidP="00436828">
            <w:pPr>
              <w:rPr>
                <w:rFonts w:ascii="Arial Nova" w:hAnsi="Arial Nova" w:cs="Calibri"/>
                <w:color w:val="000000"/>
              </w:rPr>
            </w:pPr>
            <w:r>
              <w:rPr>
                <w:rFonts w:ascii="Arial Nova" w:hAnsi="Arial Nova" w:cs="Calibri"/>
                <w:color w:val="000000"/>
              </w:rPr>
              <w:t>Load</w:t>
            </w:r>
            <w:r w:rsidR="00D10E8C" w:rsidRPr="006569B4">
              <w:rPr>
                <w:rFonts w:ascii="Arial Nova" w:hAnsi="Arial Nova" w:cs="Calibri"/>
                <w:color w:val="000000"/>
              </w:rPr>
              <w:t xml:space="preserve"> and apply data transformation rules as defined</w:t>
            </w:r>
            <w:r w:rsidR="00D10E8C">
              <w:rPr>
                <w:rFonts w:ascii="Arial Nova" w:hAnsi="Arial Nova" w:cs="Calibri"/>
                <w:color w:val="000000"/>
              </w:rPr>
              <w:t xml:space="preserve"> in data mapping</w:t>
            </w:r>
          </w:p>
        </w:tc>
      </w:tr>
      <w:tr w:rsidR="00D10E8C" w14:paraId="15445F50" w14:textId="77777777" w:rsidTr="60CD6E28">
        <w:tc>
          <w:tcPr>
            <w:tcW w:w="2861" w:type="dxa"/>
          </w:tcPr>
          <w:p w14:paraId="256C4FB7" w14:textId="22E98F70" w:rsidR="00D10E8C" w:rsidRPr="006569B4" w:rsidRDefault="00D10E8C" w:rsidP="00436828">
            <w:pPr>
              <w:rPr>
                <w:rFonts w:ascii="Arial Nova" w:hAnsi="Arial Nova" w:cs="Calibri"/>
                <w:color w:val="000000"/>
              </w:rPr>
            </w:pPr>
            <w:r w:rsidRPr="006569B4">
              <w:rPr>
                <w:rFonts w:ascii="Arial Nova" w:hAnsi="Arial Nova" w:cs="Calibri"/>
                <w:color w:val="000000"/>
              </w:rPr>
              <w:t>Outgoing Message</w:t>
            </w:r>
          </w:p>
          <w:p w14:paraId="473AE40A" w14:textId="77777777" w:rsidR="00D10E8C" w:rsidRPr="006569B4" w:rsidRDefault="00D10E8C" w:rsidP="00436828">
            <w:pPr>
              <w:rPr>
                <w:rFonts w:ascii="Arial Nova" w:hAnsi="Arial Nova" w:cs="Calibri"/>
                <w:color w:val="000000"/>
              </w:rPr>
            </w:pPr>
          </w:p>
        </w:tc>
        <w:tc>
          <w:tcPr>
            <w:tcW w:w="5207" w:type="dxa"/>
          </w:tcPr>
          <w:p w14:paraId="394B3531" w14:textId="27A015F3" w:rsidR="00D10E8C" w:rsidRPr="006569B4" w:rsidRDefault="00D10E8C" w:rsidP="00436828">
            <w:pPr>
              <w:rPr>
                <w:rFonts w:ascii="Arial Nova" w:hAnsi="Arial Nova" w:cs="Calibri"/>
                <w:color w:val="000000"/>
              </w:rPr>
            </w:pPr>
            <w:r w:rsidRPr="006569B4">
              <w:rPr>
                <w:rFonts w:ascii="Arial Nova" w:hAnsi="Arial Nova" w:cs="Calibri"/>
                <w:color w:val="000000"/>
              </w:rPr>
              <w:t xml:space="preserve">Sending out the processed data </w:t>
            </w:r>
            <w:r w:rsidR="00745507">
              <w:rPr>
                <w:rFonts w:ascii="Arial Nova" w:hAnsi="Arial Nova" w:cs="Calibri"/>
                <w:color w:val="000000"/>
              </w:rPr>
              <w:t xml:space="preserve">as agreed format </w:t>
            </w:r>
            <w:r w:rsidRPr="006569B4">
              <w:rPr>
                <w:rFonts w:ascii="Arial Nova" w:hAnsi="Arial Nova" w:cs="Calibri"/>
                <w:color w:val="000000"/>
              </w:rPr>
              <w:t>to consumers as per subscription</w:t>
            </w:r>
          </w:p>
        </w:tc>
      </w:tr>
      <w:tr w:rsidR="00D10E8C" w14:paraId="5FBFB542" w14:textId="77777777" w:rsidTr="60CD6E28">
        <w:tc>
          <w:tcPr>
            <w:tcW w:w="2861" w:type="dxa"/>
          </w:tcPr>
          <w:p w14:paraId="7B09309D" w14:textId="4376DFDF" w:rsidR="00D10E8C" w:rsidRDefault="00D10E8C" w:rsidP="00436828">
            <w:pPr>
              <w:rPr>
                <w:rFonts w:ascii="Arial Nova" w:hAnsi="Arial Nova" w:cs="Calibri"/>
                <w:color w:val="000000"/>
              </w:rPr>
            </w:pPr>
            <w:r w:rsidRPr="006569B4">
              <w:rPr>
                <w:rFonts w:ascii="Arial Nova" w:hAnsi="Arial Nova" w:cs="Calibri"/>
                <w:color w:val="000000"/>
              </w:rPr>
              <w:t>Access Rights</w:t>
            </w:r>
            <w:r w:rsidR="006F37AB">
              <w:rPr>
                <w:rFonts w:ascii="Arial Nova" w:hAnsi="Arial Nova" w:cs="Calibri"/>
                <w:color w:val="000000"/>
              </w:rPr>
              <w:t>/Security</w:t>
            </w:r>
          </w:p>
          <w:p w14:paraId="42774AA0" w14:textId="42BFEC48" w:rsidR="00745507" w:rsidRPr="006569B4" w:rsidRDefault="00745507" w:rsidP="00436828">
            <w:pPr>
              <w:rPr>
                <w:rFonts w:ascii="Arial Nova" w:hAnsi="Arial Nova" w:cs="Calibri"/>
                <w:color w:val="000000"/>
              </w:rPr>
            </w:pPr>
            <w:r>
              <w:rPr>
                <w:rFonts w:ascii="Arial Nova" w:hAnsi="Arial Nova" w:cs="Calibri"/>
                <w:color w:val="000000"/>
              </w:rPr>
              <w:t>(application/data only)</w:t>
            </w:r>
          </w:p>
          <w:p w14:paraId="2A9AEBDA" w14:textId="77777777" w:rsidR="00D10E8C" w:rsidRPr="006569B4" w:rsidRDefault="00D10E8C" w:rsidP="00436828">
            <w:pPr>
              <w:rPr>
                <w:rFonts w:ascii="Arial Nova" w:hAnsi="Arial Nova" w:cs="Calibri"/>
                <w:color w:val="000000"/>
              </w:rPr>
            </w:pPr>
          </w:p>
        </w:tc>
        <w:tc>
          <w:tcPr>
            <w:tcW w:w="5207" w:type="dxa"/>
          </w:tcPr>
          <w:p w14:paraId="1456C491" w14:textId="77777777" w:rsidR="00D10E8C" w:rsidRPr="006569B4" w:rsidRDefault="00D10E8C" w:rsidP="00436828">
            <w:pPr>
              <w:rPr>
                <w:rFonts w:ascii="Arial Nova" w:hAnsi="Arial Nova" w:cs="Calibri"/>
                <w:color w:val="000000"/>
              </w:rPr>
            </w:pPr>
            <w:r w:rsidRPr="006569B4">
              <w:rPr>
                <w:rFonts w:ascii="Arial Nova" w:hAnsi="Arial Nova" w:cs="Calibri"/>
                <w:color w:val="000000"/>
              </w:rPr>
              <w:t xml:space="preserve">Define &amp; implement the appropriate access rights on data for consumers </w:t>
            </w:r>
          </w:p>
        </w:tc>
      </w:tr>
      <w:tr w:rsidR="00D10E8C" w14:paraId="2EC2C212" w14:textId="77777777" w:rsidTr="60CD6E28">
        <w:tc>
          <w:tcPr>
            <w:tcW w:w="2861" w:type="dxa"/>
          </w:tcPr>
          <w:p w14:paraId="589982DC" w14:textId="4EEAC420" w:rsidR="00D10E8C" w:rsidRPr="006569B4" w:rsidRDefault="00D10E8C" w:rsidP="00436828">
            <w:pPr>
              <w:rPr>
                <w:rFonts w:ascii="Arial Nova" w:hAnsi="Arial Nova" w:cs="Calibri"/>
                <w:color w:val="000000"/>
              </w:rPr>
            </w:pPr>
            <w:r>
              <w:rPr>
                <w:rFonts w:ascii="Arial Nova" w:hAnsi="Arial Nova" w:cs="Calibri"/>
                <w:color w:val="000000"/>
              </w:rPr>
              <w:t>Non-Functional Testing</w:t>
            </w:r>
          </w:p>
        </w:tc>
        <w:tc>
          <w:tcPr>
            <w:tcW w:w="5207" w:type="dxa"/>
          </w:tcPr>
          <w:p w14:paraId="6C2279DA" w14:textId="0272E7E1" w:rsidR="00777FE1" w:rsidRDefault="00D10E8C" w:rsidP="00436828">
            <w:pPr>
              <w:rPr>
                <w:rFonts w:ascii="Arial Nova" w:hAnsi="Arial Nova" w:cs="Calibri"/>
                <w:color w:val="000000"/>
              </w:rPr>
            </w:pPr>
            <w:commentRangeStart w:id="21"/>
            <w:commentRangeStart w:id="22"/>
            <w:r>
              <w:rPr>
                <w:rFonts w:ascii="Arial Nova" w:hAnsi="Arial Nova" w:cs="Calibri"/>
                <w:color w:val="000000"/>
              </w:rPr>
              <w:t>Performance</w:t>
            </w:r>
            <w:commentRangeEnd w:id="21"/>
            <w:r w:rsidR="00E75529">
              <w:rPr>
                <w:rStyle w:val="CommentReference"/>
              </w:rPr>
              <w:commentReference w:id="21"/>
            </w:r>
            <w:commentRangeEnd w:id="22"/>
            <w:r w:rsidR="008C3F29">
              <w:rPr>
                <w:rStyle w:val="CommentReference"/>
              </w:rPr>
              <w:commentReference w:id="22"/>
            </w:r>
            <w:r>
              <w:rPr>
                <w:rFonts w:ascii="Arial Nova" w:hAnsi="Arial Nova" w:cs="Calibri"/>
                <w:color w:val="000000"/>
              </w:rPr>
              <w:t xml:space="preserve"> of </w:t>
            </w:r>
            <w:r w:rsidR="00777FE1">
              <w:rPr>
                <w:rFonts w:ascii="Arial Nova" w:hAnsi="Arial Nova" w:cs="Calibri"/>
                <w:color w:val="000000"/>
              </w:rPr>
              <w:t xml:space="preserve">all components within CDP Platform like </w:t>
            </w:r>
          </w:p>
          <w:p w14:paraId="0D08C329" w14:textId="4DFB2DF1" w:rsidR="00777FE1" w:rsidRDefault="00D10E8C" w:rsidP="00E919E1">
            <w:pPr>
              <w:pStyle w:val="ListParagraph"/>
              <w:numPr>
                <w:ilvl w:val="0"/>
                <w:numId w:val="6"/>
              </w:numPr>
              <w:spacing w:after="0"/>
              <w:rPr>
                <w:rFonts w:ascii="Arial Nova" w:hAnsi="Arial Nova" w:cs="Calibri"/>
                <w:color w:val="000000"/>
              </w:rPr>
            </w:pPr>
            <w:commentRangeStart w:id="23"/>
            <w:commentRangeStart w:id="24"/>
            <w:r w:rsidRPr="008C3F29">
              <w:rPr>
                <w:rFonts w:ascii="Arial Nova" w:hAnsi="Arial Nova" w:cs="Calibri"/>
                <w:color w:val="FF0000"/>
              </w:rPr>
              <w:t>A</w:t>
            </w:r>
            <w:r w:rsidR="008C3F29" w:rsidRPr="008C3F29">
              <w:rPr>
                <w:rFonts w:ascii="Arial Nova" w:hAnsi="Arial Nova" w:cs="Calibri"/>
                <w:color w:val="FF0000"/>
              </w:rPr>
              <w:t xml:space="preserve">zure </w:t>
            </w:r>
            <w:r w:rsidRPr="008C3F29">
              <w:rPr>
                <w:rFonts w:ascii="Arial Nova" w:hAnsi="Arial Nova" w:cs="Calibri"/>
                <w:color w:val="FF0000"/>
              </w:rPr>
              <w:t>D</w:t>
            </w:r>
            <w:r w:rsidR="008C3F29" w:rsidRPr="008C3F29">
              <w:rPr>
                <w:rFonts w:ascii="Arial Nova" w:hAnsi="Arial Nova" w:cs="Calibri"/>
                <w:color w:val="FF0000"/>
              </w:rPr>
              <w:t xml:space="preserve">ata </w:t>
            </w:r>
            <w:r w:rsidRPr="008C3F29">
              <w:rPr>
                <w:rFonts w:ascii="Arial Nova" w:hAnsi="Arial Nova" w:cs="Calibri"/>
                <w:color w:val="FF0000"/>
              </w:rPr>
              <w:t>F</w:t>
            </w:r>
            <w:commentRangeEnd w:id="23"/>
            <w:r w:rsidR="008C3F29" w:rsidRPr="008C3F29">
              <w:rPr>
                <w:rFonts w:ascii="Arial Nova" w:hAnsi="Arial Nova" w:cs="Calibri"/>
                <w:color w:val="FF0000"/>
              </w:rPr>
              <w:t>actory</w:t>
            </w:r>
            <w:r w:rsidR="00CA70E9">
              <w:rPr>
                <w:rStyle w:val="CommentReference"/>
                <w:rFonts w:asciiTheme="minorHAnsi" w:eastAsiaTheme="minorHAnsi" w:hAnsiTheme="minorHAnsi" w:cstheme="minorBidi"/>
              </w:rPr>
              <w:commentReference w:id="23"/>
            </w:r>
            <w:commentRangeEnd w:id="24"/>
            <w:r w:rsidR="008C3F29">
              <w:rPr>
                <w:rStyle w:val="CommentReference"/>
                <w:rFonts w:asciiTheme="minorHAnsi" w:eastAsiaTheme="minorHAnsi" w:hAnsiTheme="minorHAnsi" w:cstheme="minorBidi"/>
              </w:rPr>
              <w:commentReference w:id="24"/>
            </w:r>
            <w:r w:rsidRPr="60CD6E28">
              <w:rPr>
                <w:rFonts w:ascii="Arial Nova" w:hAnsi="Arial Nova" w:cs="Calibri"/>
                <w:color w:val="000000" w:themeColor="text1"/>
              </w:rPr>
              <w:t xml:space="preserve"> Data Pipeline </w:t>
            </w:r>
          </w:p>
          <w:p w14:paraId="611FFBEF" w14:textId="5478F217" w:rsidR="00777FE1" w:rsidRDefault="515DD222" w:rsidP="00E919E1">
            <w:pPr>
              <w:pStyle w:val="ListParagraph"/>
              <w:numPr>
                <w:ilvl w:val="0"/>
                <w:numId w:val="6"/>
              </w:numPr>
              <w:spacing w:after="0"/>
              <w:rPr>
                <w:rFonts w:ascii="Arial Nova" w:hAnsi="Arial Nova" w:cs="Calibri"/>
                <w:color w:val="000000"/>
              </w:rPr>
            </w:pPr>
            <w:r w:rsidRPr="60CD6E28">
              <w:rPr>
                <w:rFonts w:ascii="Arial Nova" w:hAnsi="Arial Nova" w:cs="Calibri"/>
                <w:color w:val="000000" w:themeColor="text1"/>
              </w:rPr>
              <w:t>Event Hub / Azure function</w:t>
            </w:r>
            <w:commentRangeStart w:id="25"/>
            <w:commentRangeStart w:id="26"/>
            <w:commentRangeEnd w:id="25"/>
            <w:r>
              <w:rPr>
                <w:rStyle w:val="CommentReference"/>
              </w:rPr>
              <w:commentReference w:id="25"/>
            </w:r>
            <w:commentRangeEnd w:id="26"/>
            <w:r w:rsidR="003D6CF0">
              <w:rPr>
                <w:rStyle w:val="CommentReference"/>
                <w:rFonts w:asciiTheme="minorHAnsi" w:eastAsiaTheme="minorHAnsi" w:hAnsiTheme="minorHAnsi" w:cstheme="minorBidi"/>
              </w:rPr>
              <w:commentReference w:id="26"/>
            </w:r>
          </w:p>
          <w:p w14:paraId="33A1AA2E" w14:textId="77777777" w:rsidR="00D10E8C" w:rsidRDefault="00D10E8C" w:rsidP="00E919E1">
            <w:pPr>
              <w:pStyle w:val="ListParagraph"/>
              <w:numPr>
                <w:ilvl w:val="0"/>
                <w:numId w:val="6"/>
              </w:numPr>
              <w:spacing w:after="0"/>
              <w:rPr>
                <w:rFonts w:ascii="Arial Nova" w:hAnsi="Arial Nova" w:cs="Calibri"/>
                <w:color w:val="000000"/>
              </w:rPr>
            </w:pPr>
            <w:r w:rsidRPr="60CD6E28">
              <w:rPr>
                <w:rFonts w:ascii="Arial Nova" w:hAnsi="Arial Nova" w:cs="Calibri"/>
                <w:color w:val="000000" w:themeColor="text1"/>
              </w:rPr>
              <w:t>T-SQL process within Azure SQL D</w:t>
            </w:r>
            <w:r w:rsidR="515DD222" w:rsidRPr="60CD6E28">
              <w:rPr>
                <w:rFonts w:ascii="Arial Nova" w:hAnsi="Arial Nova" w:cs="Calibri"/>
                <w:color w:val="000000" w:themeColor="text1"/>
              </w:rPr>
              <w:t>B instance</w:t>
            </w:r>
          </w:p>
          <w:p w14:paraId="2A0BC69C" w14:textId="77777777" w:rsidR="001939FE" w:rsidRDefault="543EF8AE" w:rsidP="00E919E1">
            <w:pPr>
              <w:pStyle w:val="ListParagraph"/>
              <w:numPr>
                <w:ilvl w:val="0"/>
                <w:numId w:val="6"/>
              </w:numPr>
              <w:spacing w:after="0"/>
              <w:rPr>
                <w:rFonts w:ascii="Arial Nova" w:hAnsi="Arial Nova" w:cs="Calibri"/>
                <w:color w:val="000000"/>
              </w:rPr>
            </w:pPr>
            <w:r w:rsidRPr="60CD6E28">
              <w:rPr>
                <w:rFonts w:ascii="Arial Nova" w:hAnsi="Arial Nova" w:cs="Calibri"/>
                <w:color w:val="000000" w:themeColor="text1"/>
              </w:rPr>
              <w:t>Monitoring</w:t>
            </w:r>
          </w:p>
          <w:p w14:paraId="7FD2DD8A" w14:textId="77777777" w:rsidR="001939FE" w:rsidRDefault="543EF8AE" w:rsidP="00E919E1">
            <w:pPr>
              <w:pStyle w:val="ListParagraph"/>
              <w:numPr>
                <w:ilvl w:val="0"/>
                <w:numId w:val="6"/>
              </w:numPr>
              <w:spacing w:after="0"/>
              <w:rPr>
                <w:rFonts w:ascii="Arial Nova" w:hAnsi="Arial Nova" w:cs="Calibri"/>
                <w:color w:val="000000"/>
              </w:rPr>
            </w:pPr>
            <w:r w:rsidRPr="60CD6E28">
              <w:rPr>
                <w:rFonts w:ascii="Arial Nova" w:hAnsi="Arial Nova" w:cs="Calibri"/>
                <w:color w:val="000000" w:themeColor="text1"/>
              </w:rPr>
              <w:t>Failover (High Availability)</w:t>
            </w:r>
            <w:commentRangeStart w:id="27"/>
            <w:commentRangeStart w:id="28"/>
            <w:commentRangeEnd w:id="27"/>
            <w:r>
              <w:rPr>
                <w:rStyle w:val="CommentReference"/>
              </w:rPr>
              <w:commentReference w:id="27"/>
            </w:r>
            <w:commentRangeEnd w:id="28"/>
            <w:r w:rsidR="000278EA">
              <w:rPr>
                <w:rStyle w:val="CommentReference"/>
                <w:rFonts w:asciiTheme="minorHAnsi" w:eastAsiaTheme="minorHAnsi" w:hAnsiTheme="minorHAnsi" w:cstheme="minorBidi"/>
              </w:rPr>
              <w:commentReference w:id="28"/>
            </w:r>
            <w:commentRangeStart w:id="29"/>
            <w:commentRangeEnd w:id="29"/>
            <w:r>
              <w:rPr>
                <w:rStyle w:val="CommentReference"/>
              </w:rPr>
              <w:commentReference w:id="29"/>
            </w:r>
          </w:p>
          <w:p w14:paraId="143E229E" w14:textId="3AC034C3" w:rsidR="001939FE" w:rsidRPr="00777FE1" w:rsidRDefault="543EF8AE" w:rsidP="00E919E1">
            <w:pPr>
              <w:pStyle w:val="ListParagraph"/>
              <w:numPr>
                <w:ilvl w:val="0"/>
                <w:numId w:val="6"/>
              </w:numPr>
              <w:spacing w:after="0"/>
              <w:rPr>
                <w:rFonts w:ascii="Arial Nova" w:hAnsi="Arial Nova" w:cs="Calibri"/>
                <w:color w:val="000000"/>
              </w:rPr>
            </w:pPr>
            <w:r w:rsidRPr="60CD6E28">
              <w:rPr>
                <w:rFonts w:ascii="Arial Nova" w:hAnsi="Arial Nova" w:cs="Calibri"/>
                <w:color w:val="000000" w:themeColor="text1"/>
              </w:rPr>
              <w:t>Alert</w:t>
            </w:r>
          </w:p>
        </w:tc>
      </w:tr>
    </w:tbl>
    <w:p w14:paraId="009BE8A3" w14:textId="59F2645D" w:rsidR="00D10E8C" w:rsidRDefault="00D10E8C" w:rsidP="00D10E8C">
      <w:pPr>
        <w:rPr>
          <w:b/>
          <w:bCs/>
        </w:rPr>
      </w:pPr>
    </w:p>
    <w:p w14:paraId="78385C40" w14:textId="77777777" w:rsidR="00D10E8C" w:rsidRPr="00EA1982" w:rsidRDefault="00D10E8C" w:rsidP="00D10E8C">
      <w:pPr>
        <w:pStyle w:val="Heading2"/>
      </w:pPr>
      <w:bookmarkStart w:id="30" w:name="_Toc79581679"/>
      <w:r w:rsidRPr="00EA1982">
        <w:t>Out of scope (To be discussed)</w:t>
      </w:r>
      <w:bookmarkEnd w:id="30"/>
    </w:p>
    <w:p w14:paraId="2537F572" w14:textId="77777777" w:rsidR="00D10E8C" w:rsidRPr="006569B4" w:rsidRDefault="00D10E8C" w:rsidP="00D10E8C">
      <w:pPr>
        <w:pStyle w:val="Normalheading2"/>
        <w:ind w:left="0"/>
        <w:rPr>
          <w:rFonts w:ascii="Arial Nova" w:hAnsi="Arial Nova"/>
        </w:rPr>
      </w:pPr>
      <w:r w:rsidRPr="006569B4">
        <w:rPr>
          <w:rFonts w:ascii="Arial Nova" w:hAnsi="Arial Nova"/>
        </w:rPr>
        <w:t xml:space="preserve">The following items are identified </w:t>
      </w:r>
      <w:r>
        <w:rPr>
          <w:rFonts w:ascii="Arial Nova" w:hAnsi="Arial Nova"/>
        </w:rPr>
        <w:t>as out of</w:t>
      </w:r>
      <w:r w:rsidRPr="006569B4">
        <w:rPr>
          <w:rFonts w:ascii="Arial Nova" w:hAnsi="Arial Nova"/>
        </w:rPr>
        <w:t xml:space="preserve"> scope </w:t>
      </w:r>
      <w:r>
        <w:rPr>
          <w:rFonts w:ascii="Arial Nova" w:hAnsi="Arial Nova"/>
        </w:rPr>
        <w:t xml:space="preserve">for </w:t>
      </w:r>
      <w:r w:rsidRPr="006569B4">
        <w:rPr>
          <w:rFonts w:ascii="Arial Nova" w:hAnsi="Arial Nova"/>
        </w:rPr>
        <w:t>CDP QA team:</w:t>
      </w:r>
      <w:commentRangeStart w:id="31"/>
      <w:commentRangeStart w:id="32"/>
      <w:commentRangeEnd w:id="31"/>
      <w:r>
        <w:rPr>
          <w:rStyle w:val="CommentReference"/>
        </w:rPr>
        <w:commentReference w:id="31"/>
      </w:r>
      <w:commentRangeEnd w:id="32"/>
      <w:r w:rsidR="000278EA">
        <w:rPr>
          <w:rStyle w:val="CommentReference"/>
          <w:rFonts w:asciiTheme="minorHAnsi" w:eastAsiaTheme="minorHAnsi" w:hAnsiTheme="minorHAnsi" w:cstheme="minorBidi"/>
        </w:rPr>
        <w:commentReference w:id="32"/>
      </w:r>
    </w:p>
    <w:p w14:paraId="6ECFCE88" w14:textId="77777777" w:rsidR="00D10E8C" w:rsidRDefault="00D10E8C" w:rsidP="00D10E8C">
      <w:pPr>
        <w:pStyle w:val="Content1"/>
        <w:ind w:left="0"/>
        <w:rPr>
          <w:lang w:val="en-US"/>
        </w:rPr>
      </w:pPr>
    </w:p>
    <w:tbl>
      <w:tblPr>
        <w:tblStyle w:val="TableGrid"/>
        <w:tblW w:w="8068" w:type="dxa"/>
        <w:tblInd w:w="432" w:type="dxa"/>
        <w:tblLook w:val="04A0" w:firstRow="1" w:lastRow="0" w:firstColumn="1" w:lastColumn="0" w:noHBand="0" w:noVBand="1"/>
      </w:tblPr>
      <w:tblGrid>
        <w:gridCol w:w="2861"/>
        <w:gridCol w:w="5207"/>
      </w:tblGrid>
      <w:tr w:rsidR="00D10E8C" w:rsidRPr="006569B4" w14:paraId="395DB9A0" w14:textId="77777777" w:rsidTr="60CD6E28">
        <w:tc>
          <w:tcPr>
            <w:tcW w:w="2861" w:type="dxa"/>
            <w:shd w:val="clear" w:color="auto" w:fill="BFBFBF" w:themeFill="background1" w:themeFillShade="BF"/>
          </w:tcPr>
          <w:p w14:paraId="3533397C" w14:textId="77777777" w:rsidR="00D10E8C" w:rsidRPr="006569B4" w:rsidRDefault="00D10E8C" w:rsidP="00436828">
            <w:pPr>
              <w:rPr>
                <w:rFonts w:ascii="Arial Nova" w:hAnsi="Arial Nova" w:cs="Calibri"/>
                <w:b/>
                <w:bCs/>
                <w:color w:val="000000"/>
              </w:rPr>
            </w:pPr>
            <w:r w:rsidRPr="006569B4">
              <w:rPr>
                <w:rFonts w:ascii="Arial Nova" w:hAnsi="Arial Nova" w:cs="Calibri"/>
                <w:b/>
                <w:bCs/>
                <w:color w:val="000000"/>
              </w:rPr>
              <w:t>Area</w:t>
            </w:r>
          </w:p>
        </w:tc>
        <w:tc>
          <w:tcPr>
            <w:tcW w:w="5207" w:type="dxa"/>
            <w:shd w:val="clear" w:color="auto" w:fill="BFBFBF" w:themeFill="background1" w:themeFillShade="BF"/>
          </w:tcPr>
          <w:p w14:paraId="09310A1D" w14:textId="77777777" w:rsidR="00D10E8C" w:rsidRPr="006569B4" w:rsidRDefault="00D10E8C" w:rsidP="00436828">
            <w:pPr>
              <w:rPr>
                <w:rFonts w:ascii="Arial Nova" w:hAnsi="Arial Nova" w:cs="Calibri"/>
                <w:b/>
                <w:bCs/>
                <w:color w:val="000000"/>
              </w:rPr>
            </w:pPr>
            <w:r w:rsidRPr="006569B4">
              <w:rPr>
                <w:rFonts w:ascii="Arial Nova" w:hAnsi="Arial Nova" w:cs="Calibri"/>
                <w:b/>
                <w:bCs/>
                <w:color w:val="000000"/>
              </w:rPr>
              <w:t>Description</w:t>
            </w:r>
            <w:r>
              <w:rPr>
                <w:rFonts w:ascii="Arial Nova" w:hAnsi="Arial Nova" w:cs="Calibri"/>
                <w:b/>
                <w:bCs/>
                <w:color w:val="000000"/>
              </w:rPr>
              <w:t>/Justification</w:t>
            </w:r>
          </w:p>
        </w:tc>
      </w:tr>
      <w:tr w:rsidR="00D10E8C" w:rsidRPr="006569B4" w14:paraId="34A18917" w14:textId="77777777" w:rsidTr="60CD6E28">
        <w:tc>
          <w:tcPr>
            <w:tcW w:w="2861" w:type="dxa"/>
          </w:tcPr>
          <w:p w14:paraId="5BA706B7" w14:textId="77777777" w:rsidR="00D10E8C" w:rsidRPr="00855A64" w:rsidRDefault="00D10E8C" w:rsidP="00436828">
            <w:pPr>
              <w:rPr>
                <w:rFonts w:ascii="Arial Nova" w:hAnsi="Arial Nova" w:cs="Calibri"/>
                <w:color w:val="000000"/>
              </w:rPr>
            </w:pPr>
            <w:commentRangeStart w:id="33"/>
            <w:commentRangeStart w:id="34"/>
            <w:commentRangeStart w:id="35"/>
            <w:r w:rsidRPr="60CD6E28">
              <w:rPr>
                <w:rFonts w:ascii="Arial Nova" w:hAnsi="Arial Nova" w:cs="Calibri"/>
                <w:color w:val="000000" w:themeColor="text1"/>
              </w:rPr>
              <w:t>Source Data Quality</w:t>
            </w:r>
            <w:commentRangeEnd w:id="33"/>
            <w:r w:rsidR="00AB7D07">
              <w:rPr>
                <w:rStyle w:val="CommentReference"/>
              </w:rPr>
              <w:commentReference w:id="33"/>
            </w:r>
          </w:p>
        </w:tc>
        <w:tc>
          <w:tcPr>
            <w:tcW w:w="5207" w:type="dxa"/>
          </w:tcPr>
          <w:p w14:paraId="31B98149" w14:textId="010753D4" w:rsidR="00D10E8C" w:rsidRPr="006569B4" w:rsidRDefault="00D10E8C" w:rsidP="00436828">
            <w:pPr>
              <w:rPr>
                <w:rFonts w:ascii="Arial Nova" w:hAnsi="Arial Nova" w:cs="Calibri"/>
                <w:color w:val="000000"/>
              </w:rPr>
            </w:pPr>
            <w:r w:rsidRPr="60CD6E28">
              <w:rPr>
                <w:rFonts w:ascii="Arial Nova" w:hAnsi="Arial Nova" w:cs="Calibri"/>
                <w:color w:val="000000" w:themeColor="text1"/>
              </w:rPr>
              <w:t xml:space="preserve">The corresponding source system is responsible to arrange the source data and data quality assurance </w:t>
            </w:r>
            <w:commentRangeEnd w:id="34"/>
            <w:r>
              <w:rPr>
                <w:rStyle w:val="CommentReference"/>
              </w:rPr>
              <w:commentReference w:id="34"/>
            </w:r>
            <w:r w:rsidR="000278EA">
              <w:rPr>
                <w:rStyle w:val="CommentReference"/>
              </w:rPr>
              <w:commentReference w:id="35"/>
            </w:r>
          </w:p>
        </w:tc>
      </w:tr>
      <w:commentRangeEnd w:id="35"/>
      <w:tr w:rsidR="00D10E8C" w:rsidRPr="006569B4" w14:paraId="347ACE7B" w14:textId="77777777" w:rsidTr="60CD6E28">
        <w:tc>
          <w:tcPr>
            <w:tcW w:w="2861" w:type="dxa"/>
          </w:tcPr>
          <w:p w14:paraId="3414FA58" w14:textId="60CF2578" w:rsidR="00D10E8C" w:rsidRPr="00855A64" w:rsidRDefault="00D10E8C" w:rsidP="00436828">
            <w:pPr>
              <w:rPr>
                <w:rFonts w:ascii="Arial Nova" w:hAnsi="Arial Nova" w:cs="Calibri"/>
                <w:color w:val="000000"/>
              </w:rPr>
            </w:pPr>
            <w:r>
              <w:rPr>
                <w:rFonts w:ascii="Arial Nova" w:hAnsi="Arial Nova" w:cs="Calibri"/>
                <w:color w:val="000000"/>
              </w:rPr>
              <w:t>Security - Infrastructure</w:t>
            </w:r>
          </w:p>
        </w:tc>
        <w:tc>
          <w:tcPr>
            <w:tcW w:w="5207" w:type="dxa"/>
          </w:tcPr>
          <w:p w14:paraId="23D4C448" w14:textId="77777777" w:rsidR="00D10E8C" w:rsidRPr="006569B4" w:rsidRDefault="00D10E8C" w:rsidP="00436828">
            <w:pPr>
              <w:rPr>
                <w:rFonts w:ascii="Arial Nova" w:hAnsi="Arial Nova" w:cs="Calibri"/>
                <w:color w:val="000000"/>
              </w:rPr>
            </w:pPr>
            <w:r w:rsidRPr="3E2375C5">
              <w:rPr>
                <w:rFonts w:ascii="Arial Nova" w:hAnsi="Arial Nova" w:cs="Calibri"/>
                <w:color w:val="000000" w:themeColor="text1"/>
              </w:rPr>
              <w:t>Royal London security team is responsible for infrastructure related security</w:t>
            </w:r>
            <w:commentRangeStart w:id="36"/>
            <w:commentRangeStart w:id="37"/>
            <w:commentRangeEnd w:id="36"/>
            <w:r>
              <w:rPr>
                <w:rStyle w:val="CommentReference"/>
              </w:rPr>
              <w:commentReference w:id="36"/>
            </w:r>
            <w:commentRangeEnd w:id="37"/>
            <w:r w:rsidR="00D2661C">
              <w:rPr>
                <w:rStyle w:val="CommentReference"/>
              </w:rPr>
              <w:commentReference w:id="37"/>
            </w:r>
          </w:p>
        </w:tc>
      </w:tr>
      <w:tr w:rsidR="00D10E8C" w:rsidRPr="006569B4" w14:paraId="2DA3E1D5" w14:textId="77777777" w:rsidTr="60CD6E28">
        <w:tc>
          <w:tcPr>
            <w:tcW w:w="2861" w:type="dxa"/>
          </w:tcPr>
          <w:p w14:paraId="665013BB" w14:textId="41A13364" w:rsidR="00D10E8C" w:rsidRPr="006569B4" w:rsidRDefault="00D10E8C" w:rsidP="00436828">
            <w:pPr>
              <w:rPr>
                <w:rFonts w:ascii="Arial Nova" w:hAnsi="Arial Nova" w:cs="Calibri"/>
                <w:color w:val="000000"/>
              </w:rPr>
            </w:pPr>
            <w:r>
              <w:rPr>
                <w:rFonts w:ascii="Arial Nova" w:hAnsi="Arial Nova" w:cs="Calibri"/>
                <w:color w:val="000000"/>
              </w:rPr>
              <w:t>Front-end applications</w:t>
            </w:r>
          </w:p>
        </w:tc>
        <w:tc>
          <w:tcPr>
            <w:tcW w:w="5207" w:type="dxa"/>
          </w:tcPr>
          <w:p w14:paraId="2911DEFA" w14:textId="41E73B0B" w:rsidR="00D10E8C" w:rsidRPr="006569B4" w:rsidRDefault="00D10E8C" w:rsidP="00436828">
            <w:pPr>
              <w:rPr>
                <w:rFonts w:ascii="Arial Nova" w:hAnsi="Arial Nova" w:cs="Calibri"/>
                <w:color w:val="000000"/>
              </w:rPr>
            </w:pPr>
            <w:r>
              <w:rPr>
                <w:rFonts w:ascii="Arial Nova" w:hAnsi="Arial Nova" w:cs="Calibri"/>
                <w:color w:val="000000"/>
              </w:rPr>
              <w:t xml:space="preserve">There is no requirement for </w:t>
            </w:r>
            <w:r w:rsidR="004A040C">
              <w:rPr>
                <w:rFonts w:ascii="Arial Nova" w:hAnsi="Arial Nova" w:cs="Calibri"/>
                <w:color w:val="000000"/>
              </w:rPr>
              <w:t>front-end/web</w:t>
            </w:r>
            <w:r>
              <w:rPr>
                <w:rFonts w:ascii="Arial Nova" w:hAnsi="Arial Nova" w:cs="Calibri"/>
                <w:color w:val="000000"/>
              </w:rPr>
              <w:t xml:space="preserve"> related testing in CDP</w:t>
            </w:r>
          </w:p>
        </w:tc>
      </w:tr>
      <w:tr w:rsidR="00D10E8C" w:rsidRPr="006569B4" w14:paraId="7780FC88" w14:textId="77777777" w:rsidTr="60CD6E28">
        <w:tc>
          <w:tcPr>
            <w:tcW w:w="2861" w:type="dxa"/>
          </w:tcPr>
          <w:p w14:paraId="031B6706" w14:textId="77777777" w:rsidR="00D10E8C" w:rsidRPr="006569B4" w:rsidRDefault="00D10E8C" w:rsidP="00436828">
            <w:pPr>
              <w:rPr>
                <w:rFonts w:ascii="Arial Nova" w:hAnsi="Arial Nova" w:cs="Calibri"/>
                <w:color w:val="000000"/>
              </w:rPr>
            </w:pPr>
            <w:r>
              <w:rPr>
                <w:rFonts w:ascii="Arial Nova" w:hAnsi="Arial Nova" w:cs="Calibri"/>
                <w:color w:val="000000"/>
              </w:rPr>
              <w:t>Latency</w:t>
            </w:r>
          </w:p>
        </w:tc>
        <w:tc>
          <w:tcPr>
            <w:tcW w:w="5207" w:type="dxa"/>
          </w:tcPr>
          <w:p w14:paraId="4D4BFEF6" w14:textId="1DFEFD40" w:rsidR="00D10E8C" w:rsidRPr="006569B4" w:rsidRDefault="00D10E8C" w:rsidP="00436828">
            <w:pPr>
              <w:rPr>
                <w:rFonts w:ascii="Arial Nova" w:hAnsi="Arial Nova" w:cs="Calibri"/>
                <w:color w:val="000000"/>
              </w:rPr>
            </w:pPr>
            <w:r>
              <w:rPr>
                <w:rFonts w:ascii="Arial Nova" w:hAnsi="Arial Nova" w:cs="Calibri"/>
                <w:color w:val="000000"/>
              </w:rPr>
              <w:t xml:space="preserve">Latency </w:t>
            </w:r>
            <w:r w:rsidR="006469B8">
              <w:rPr>
                <w:rFonts w:ascii="Arial Nova" w:hAnsi="Arial Nova" w:cs="Calibri"/>
                <w:color w:val="000000"/>
              </w:rPr>
              <w:t xml:space="preserve">outside CDP platform </w:t>
            </w:r>
            <w:r>
              <w:rPr>
                <w:rFonts w:ascii="Arial Nova" w:hAnsi="Arial Nova" w:cs="Calibri"/>
                <w:color w:val="000000"/>
              </w:rPr>
              <w:t>will be tested either by dedicated NFT team or by consumers</w:t>
            </w:r>
          </w:p>
        </w:tc>
      </w:tr>
      <w:tr w:rsidR="00D10E8C" w:rsidRPr="006569B4" w14:paraId="40F4C03F" w14:textId="77777777" w:rsidTr="60CD6E28">
        <w:tc>
          <w:tcPr>
            <w:tcW w:w="2861" w:type="dxa"/>
          </w:tcPr>
          <w:p w14:paraId="2A64E418" w14:textId="6256FE86" w:rsidR="00D10E8C" w:rsidRDefault="00D10E8C" w:rsidP="00436828">
            <w:pPr>
              <w:rPr>
                <w:rFonts w:ascii="Arial Nova" w:hAnsi="Arial Nova" w:cs="Calibri"/>
                <w:color w:val="000000"/>
              </w:rPr>
            </w:pPr>
            <w:r>
              <w:rPr>
                <w:rFonts w:ascii="Arial Nova" w:hAnsi="Arial Nova" w:cs="Calibri"/>
                <w:color w:val="000000"/>
              </w:rPr>
              <w:t>Downstream Applications</w:t>
            </w:r>
          </w:p>
        </w:tc>
        <w:tc>
          <w:tcPr>
            <w:tcW w:w="5207" w:type="dxa"/>
          </w:tcPr>
          <w:p w14:paraId="7B8F3BC4" w14:textId="78DD5BB0" w:rsidR="00D10E8C" w:rsidRDefault="00777FE1" w:rsidP="00436828">
            <w:pPr>
              <w:rPr>
                <w:rFonts w:ascii="Arial Nova" w:hAnsi="Arial Nova" w:cs="Calibri"/>
                <w:color w:val="000000"/>
              </w:rPr>
            </w:pPr>
            <w:r>
              <w:rPr>
                <w:rFonts w:ascii="Arial Nova" w:hAnsi="Arial Nova" w:cs="Calibri"/>
                <w:color w:val="000000"/>
              </w:rPr>
              <w:t>Applications outside CDP Platform like portal etc. A</w:t>
            </w:r>
            <w:r w:rsidR="00D10E8C">
              <w:rPr>
                <w:rFonts w:ascii="Arial Nova" w:hAnsi="Arial Nova" w:cs="Calibri"/>
                <w:color w:val="000000"/>
              </w:rPr>
              <w:t>nalytics related like ML Module/Synapse will be tested by data scientis</w:t>
            </w:r>
            <w:r w:rsidR="006F37AB">
              <w:rPr>
                <w:rFonts w:ascii="Arial Nova" w:hAnsi="Arial Nova" w:cs="Calibri"/>
                <w:color w:val="000000"/>
              </w:rPr>
              <w:t>t</w:t>
            </w:r>
            <w:r w:rsidR="00D10E8C">
              <w:rPr>
                <w:rFonts w:ascii="Arial Nova" w:hAnsi="Arial Nova" w:cs="Calibri"/>
                <w:color w:val="000000"/>
              </w:rPr>
              <w:t xml:space="preserve"> in production</w:t>
            </w:r>
          </w:p>
        </w:tc>
      </w:tr>
    </w:tbl>
    <w:p w14:paraId="154ACD31" w14:textId="00036883" w:rsidR="00EC683D" w:rsidRDefault="00EC683D" w:rsidP="00110486"/>
    <w:p w14:paraId="1DCD1341" w14:textId="77777777" w:rsidR="00EC683D" w:rsidRDefault="00EC683D">
      <w:r>
        <w:br w:type="page"/>
      </w:r>
    </w:p>
    <w:p w14:paraId="48D0741D" w14:textId="77777777" w:rsidR="00D10E8C" w:rsidRDefault="00D10E8C" w:rsidP="00110486"/>
    <w:p w14:paraId="0D7640D0" w14:textId="3CEC628C" w:rsidR="00D10E8C" w:rsidRDefault="00D10E8C" w:rsidP="00D10E8C">
      <w:pPr>
        <w:pStyle w:val="Heading1"/>
      </w:pPr>
      <w:bookmarkStart w:id="38" w:name="_Toc77167875"/>
      <w:bookmarkStart w:id="39" w:name="_Toc79581680"/>
      <w:r>
        <w:t>Test Approach</w:t>
      </w:r>
      <w:bookmarkEnd w:id="38"/>
      <w:bookmarkEnd w:id="39"/>
    </w:p>
    <w:p w14:paraId="538D6C00" w14:textId="77777777" w:rsidR="00EC683D" w:rsidRPr="00EC683D" w:rsidRDefault="00EC683D" w:rsidP="00EC683D"/>
    <w:p w14:paraId="1C787113" w14:textId="77777777" w:rsidR="00D10E8C" w:rsidRPr="00011C87" w:rsidRDefault="00D10E8C" w:rsidP="00D10E8C">
      <w:pPr>
        <w:pStyle w:val="Heading2"/>
        <w:rPr>
          <w:lang w:val="en-US"/>
        </w:rPr>
      </w:pPr>
      <w:bookmarkStart w:id="40" w:name="_Toc79581681"/>
      <w:r w:rsidRPr="00011C87">
        <w:rPr>
          <w:lang w:val="en-US"/>
        </w:rPr>
        <w:t>Agile Methodology</w:t>
      </w:r>
      <w:bookmarkEnd w:id="40"/>
    </w:p>
    <w:p w14:paraId="5396A4FE" w14:textId="5F7E2C5D" w:rsidR="00D10E8C" w:rsidRPr="00744CF6" w:rsidRDefault="00D10E8C" w:rsidP="00D10E8C">
      <w:pPr>
        <w:pStyle w:val="Normalheading2"/>
        <w:ind w:left="0"/>
        <w:rPr>
          <w:rFonts w:ascii="Arial Nova" w:hAnsi="Arial Nova"/>
          <w:color w:val="000000" w:themeColor="text1"/>
        </w:rPr>
      </w:pPr>
      <w:r w:rsidRPr="00744CF6">
        <w:rPr>
          <w:rFonts w:ascii="Arial Nova" w:hAnsi="Arial Nova"/>
          <w:color w:val="000000" w:themeColor="text1"/>
        </w:rPr>
        <w:t xml:space="preserve">CDP project will use the Agile project management methodology for Unit and SIT. </w:t>
      </w:r>
      <w:r w:rsidR="00D95CE1" w:rsidRPr="00D95CE1">
        <w:rPr>
          <w:rFonts w:ascii="Arial Nova" w:hAnsi="Arial Nova"/>
          <w:color w:val="000000" w:themeColor="text1"/>
        </w:rPr>
        <w:t xml:space="preserve">The </w:t>
      </w:r>
      <w:commentRangeStart w:id="41"/>
      <w:r w:rsidR="00D95CE1">
        <w:rPr>
          <w:rFonts w:ascii="Arial Nova" w:hAnsi="Arial Nova"/>
          <w:color w:val="000000" w:themeColor="text1"/>
        </w:rPr>
        <w:t>UAT/E2E acceptance</w:t>
      </w:r>
      <w:r w:rsidR="00D95CE1" w:rsidRPr="00D95CE1">
        <w:rPr>
          <w:rFonts w:ascii="Arial Nova" w:hAnsi="Arial Nova"/>
          <w:color w:val="000000" w:themeColor="text1"/>
        </w:rPr>
        <w:t xml:space="preserve"> and Pre-Prod approach will subject to further discussion and may undergo further changes in ways of working</w:t>
      </w:r>
      <w:r w:rsidR="00D95CE1">
        <w:rPr>
          <w:rFonts w:ascii="Arial Nova" w:hAnsi="Arial Nova"/>
          <w:color w:val="000000" w:themeColor="text1"/>
        </w:rPr>
        <w:t>.</w:t>
      </w:r>
      <w:commentRangeEnd w:id="41"/>
      <w:r w:rsidR="00717EAC">
        <w:rPr>
          <w:rStyle w:val="CommentReference"/>
          <w:rFonts w:asciiTheme="minorHAnsi" w:eastAsiaTheme="minorHAnsi" w:hAnsiTheme="minorHAnsi" w:cstheme="minorBidi"/>
        </w:rPr>
        <w:commentReference w:id="41"/>
      </w:r>
    </w:p>
    <w:p w14:paraId="55447BDD" w14:textId="5D4B4103" w:rsidR="00D10E8C" w:rsidRPr="00744CF6" w:rsidRDefault="00D10E8C" w:rsidP="00D10E8C">
      <w:pPr>
        <w:pStyle w:val="Normalheading2"/>
        <w:ind w:left="0"/>
        <w:rPr>
          <w:rFonts w:ascii="Arial Nova" w:hAnsi="Arial Nova"/>
          <w:color w:val="000000" w:themeColor="text1"/>
        </w:rPr>
      </w:pPr>
      <w:r w:rsidRPr="00744CF6">
        <w:rPr>
          <w:rFonts w:ascii="Arial Nova" w:hAnsi="Arial Nova"/>
          <w:color w:val="000000" w:themeColor="text1"/>
        </w:rPr>
        <w:t xml:space="preserve">CDP QA team will actively contribute </w:t>
      </w:r>
      <w:proofErr w:type="gramStart"/>
      <w:r w:rsidRPr="00744CF6">
        <w:rPr>
          <w:rFonts w:ascii="Arial Nova" w:hAnsi="Arial Nova"/>
          <w:color w:val="000000" w:themeColor="text1"/>
        </w:rPr>
        <w:t>in</w:t>
      </w:r>
      <w:proofErr w:type="gramEnd"/>
      <w:r w:rsidRPr="00744CF6">
        <w:rPr>
          <w:rFonts w:ascii="Arial Nova" w:hAnsi="Arial Nova"/>
          <w:color w:val="000000" w:themeColor="text1"/>
        </w:rPr>
        <w:t xml:space="preserve"> </w:t>
      </w:r>
      <w:r w:rsidR="005671F8">
        <w:rPr>
          <w:rFonts w:ascii="Arial Nova" w:hAnsi="Arial Nova"/>
          <w:color w:val="000000" w:themeColor="text1"/>
        </w:rPr>
        <w:t xml:space="preserve">sprint </w:t>
      </w:r>
      <w:r w:rsidRPr="00744CF6">
        <w:rPr>
          <w:rFonts w:ascii="Arial Nova" w:hAnsi="Arial Nova"/>
          <w:color w:val="000000" w:themeColor="text1"/>
        </w:rPr>
        <w:t>planning, analysis, and estimation of work via user story/product back log item.</w:t>
      </w:r>
    </w:p>
    <w:p w14:paraId="3F50B416" w14:textId="768F1FA5" w:rsidR="00D10E8C" w:rsidRPr="00744CF6" w:rsidRDefault="00D10E8C" w:rsidP="00D10E8C">
      <w:pPr>
        <w:pStyle w:val="Normalheading2"/>
        <w:ind w:left="0"/>
        <w:rPr>
          <w:rFonts w:ascii="Arial Nova" w:hAnsi="Arial Nova"/>
          <w:color w:val="000000" w:themeColor="text1"/>
        </w:rPr>
      </w:pPr>
      <w:r w:rsidRPr="00744CF6">
        <w:rPr>
          <w:rFonts w:ascii="Arial Nova" w:hAnsi="Arial Nova"/>
          <w:color w:val="000000" w:themeColor="text1"/>
        </w:rPr>
        <w:t xml:space="preserve">Below </w:t>
      </w:r>
      <w:r w:rsidR="009E2CF3" w:rsidRPr="00744CF6">
        <w:rPr>
          <w:rFonts w:ascii="Arial Nova" w:hAnsi="Arial Nova"/>
          <w:color w:val="000000" w:themeColor="text1"/>
        </w:rPr>
        <w:t>is</w:t>
      </w:r>
      <w:r w:rsidRPr="00744CF6">
        <w:rPr>
          <w:rFonts w:ascii="Arial Nova" w:hAnsi="Arial Nova"/>
          <w:color w:val="000000" w:themeColor="text1"/>
        </w:rPr>
        <w:t xml:space="preserve"> the </w:t>
      </w:r>
      <w:r w:rsidR="00517D16">
        <w:rPr>
          <w:rFonts w:ascii="Arial Nova" w:hAnsi="Arial Nova"/>
          <w:color w:val="000000" w:themeColor="text1"/>
        </w:rPr>
        <w:t xml:space="preserve">list of </w:t>
      </w:r>
      <w:r w:rsidR="009E2CF3">
        <w:rPr>
          <w:rFonts w:ascii="Arial Nova" w:hAnsi="Arial Nova"/>
          <w:color w:val="000000" w:themeColor="text1"/>
        </w:rPr>
        <w:t xml:space="preserve">high-level </w:t>
      </w:r>
      <w:r w:rsidR="00517D16">
        <w:rPr>
          <w:rFonts w:ascii="Arial Nova" w:hAnsi="Arial Nova"/>
          <w:color w:val="000000" w:themeColor="text1"/>
        </w:rPr>
        <w:t>activities</w:t>
      </w:r>
      <w:r w:rsidRPr="00744CF6">
        <w:rPr>
          <w:rFonts w:ascii="Arial Nova" w:hAnsi="Arial Nova"/>
          <w:color w:val="000000" w:themeColor="text1"/>
        </w:rPr>
        <w:t xml:space="preserve"> </w:t>
      </w:r>
      <w:r w:rsidR="00517D16">
        <w:rPr>
          <w:rFonts w:ascii="Arial Nova" w:hAnsi="Arial Nova"/>
          <w:color w:val="000000" w:themeColor="text1"/>
        </w:rPr>
        <w:t>for system integration testing phase</w:t>
      </w:r>
      <w:commentRangeStart w:id="42"/>
      <w:commentRangeStart w:id="43"/>
      <w:commentRangeEnd w:id="42"/>
      <w:r>
        <w:rPr>
          <w:rStyle w:val="CommentReference"/>
        </w:rPr>
        <w:commentReference w:id="42"/>
      </w:r>
      <w:commentRangeEnd w:id="43"/>
      <w:r w:rsidR="00D2661C">
        <w:rPr>
          <w:rStyle w:val="CommentReference"/>
          <w:rFonts w:asciiTheme="minorHAnsi" w:eastAsiaTheme="minorHAnsi" w:hAnsiTheme="minorHAnsi" w:cstheme="minorBidi"/>
        </w:rPr>
        <w:commentReference w:id="43"/>
      </w:r>
    </w:p>
    <w:p w14:paraId="161991ED" w14:textId="77777777" w:rsidR="00D10E8C" w:rsidRPr="00744CF6" w:rsidRDefault="00D10E8C" w:rsidP="00E919E1">
      <w:pPr>
        <w:pStyle w:val="Normalheading2"/>
        <w:numPr>
          <w:ilvl w:val="0"/>
          <w:numId w:val="3"/>
        </w:numPr>
        <w:rPr>
          <w:rFonts w:ascii="Arial Nova" w:hAnsi="Arial Nova"/>
          <w:color w:val="000000" w:themeColor="text1"/>
        </w:rPr>
      </w:pPr>
      <w:commentRangeStart w:id="44"/>
      <w:r w:rsidRPr="60CD6E28">
        <w:rPr>
          <w:rFonts w:ascii="Arial Nova" w:hAnsi="Arial Nova"/>
          <w:color w:val="000000" w:themeColor="text1"/>
        </w:rPr>
        <w:t>Walkthrough of requirements/functionality between Dev/BA to QA team via 3-amigos call</w:t>
      </w:r>
      <w:commentRangeEnd w:id="44"/>
      <w:r>
        <w:rPr>
          <w:rStyle w:val="CommentReference"/>
        </w:rPr>
        <w:commentReference w:id="44"/>
      </w:r>
    </w:p>
    <w:p w14:paraId="6DFFF415" w14:textId="77777777" w:rsidR="00D10E8C" w:rsidRPr="00744CF6" w:rsidRDefault="00D10E8C" w:rsidP="00E919E1">
      <w:pPr>
        <w:pStyle w:val="Normalheading2"/>
        <w:numPr>
          <w:ilvl w:val="0"/>
          <w:numId w:val="3"/>
        </w:numPr>
        <w:rPr>
          <w:rFonts w:ascii="Arial Nova" w:hAnsi="Arial Nova"/>
          <w:color w:val="000000" w:themeColor="text1"/>
        </w:rPr>
      </w:pPr>
      <w:r w:rsidRPr="00744CF6">
        <w:rPr>
          <w:rFonts w:ascii="Arial Nova" w:hAnsi="Arial Nova"/>
          <w:color w:val="000000" w:themeColor="text1"/>
        </w:rPr>
        <w:t xml:space="preserve">Based on the </w:t>
      </w:r>
      <w:commentRangeStart w:id="45"/>
      <w:commentRangeStart w:id="46"/>
      <w:r w:rsidRPr="00744CF6">
        <w:rPr>
          <w:rFonts w:ascii="Arial Nova" w:hAnsi="Arial Nova"/>
          <w:color w:val="000000" w:themeColor="text1"/>
        </w:rPr>
        <w:t>acceptance criteria</w:t>
      </w:r>
      <w:commentRangeEnd w:id="45"/>
      <w:r w:rsidR="005951DF">
        <w:rPr>
          <w:rStyle w:val="CommentReference"/>
          <w:rFonts w:asciiTheme="minorHAnsi" w:eastAsiaTheme="minorHAnsi" w:hAnsiTheme="minorHAnsi" w:cstheme="minorBidi"/>
        </w:rPr>
        <w:commentReference w:id="45"/>
      </w:r>
      <w:commentRangeEnd w:id="46"/>
      <w:r w:rsidR="00D2661C">
        <w:rPr>
          <w:rStyle w:val="CommentReference"/>
          <w:rFonts w:asciiTheme="minorHAnsi" w:eastAsiaTheme="minorHAnsi" w:hAnsiTheme="minorHAnsi" w:cstheme="minorBidi"/>
        </w:rPr>
        <w:commentReference w:id="46"/>
      </w:r>
      <w:r w:rsidRPr="00744CF6">
        <w:rPr>
          <w:rFonts w:ascii="Arial Nova" w:hAnsi="Arial Nova"/>
          <w:color w:val="000000" w:themeColor="text1"/>
        </w:rPr>
        <w:t xml:space="preserve">, QA team will perform the test preparation including test script/test case design/test data requirement while the feature is being developed </w:t>
      </w:r>
    </w:p>
    <w:p w14:paraId="0F43B24F" w14:textId="43887E55" w:rsidR="00D10E8C" w:rsidRDefault="00D10E8C" w:rsidP="00E919E1">
      <w:pPr>
        <w:pStyle w:val="Normalheading2"/>
        <w:numPr>
          <w:ilvl w:val="0"/>
          <w:numId w:val="3"/>
        </w:numPr>
        <w:rPr>
          <w:rFonts w:ascii="Arial Nova" w:hAnsi="Arial Nova"/>
          <w:color w:val="000000" w:themeColor="text1"/>
        </w:rPr>
      </w:pPr>
      <w:r w:rsidRPr="00744CF6">
        <w:rPr>
          <w:rFonts w:ascii="Arial Nova" w:hAnsi="Arial Nova"/>
          <w:color w:val="000000" w:themeColor="text1"/>
        </w:rPr>
        <w:t>Test cases will be reviewed internally to ensure that test coverage is as complete as possible</w:t>
      </w:r>
      <w:r w:rsidR="00D42C61">
        <w:rPr>
          <w:rFonts w:ascii="Arial Nova" w:hAnsi="Arial Nova"/>
          <w:color w:val="000000" w:themeColor="text1"/>
        </w:rPr>
        <w:t xml:space="preserve"> and get tests ready for execution</w:t>
      </w:r>
    </w:p>
    <w:p w14:paraId="66635E37" w14:textId="470FAF40" w:rsidR="00517D16" w:rsidRDefault="009E2CF3" w:rsidP="00E919E1">
      <w:pPr>
        <w:pStyle w:val="Normalheading2"/>
        <w:numPr>
          <w:ilvl w:val="0"/>
          <w:numId w:val="3"/>
        </w:numPr>
        <w:rPr>
          <w:rFonts w:ascii="Arial Nova" w:hAnsi="Arial Nova"/>
          <w:color w:val="000000" w:themeColor="text1"/>
        </w:rPr>
      </w:pPr>
      <w:r>
        <w:rPr>
          <w:rFonts w:ascii="Arial Nova" w:hAnsi="Arial Nova"/>
          <w:color w:val="000000" w:themeColor="text1"/>
        </w:rPr>
        <w:t>Once the code is ready for SIT, f</w:t>
      </w:r>
      <w:r w:rsidR="00517D16">
        <w:rPr>
          <w:rFonts w:ascii="Arial Nova" w:hAnsi="Arial Nova"/>
          <w:color w:val="000000" w:themeColor="text1"/>
        </w:rPr>
        <w:t>acilitate the team to work collaboratively to perform testing and identify the defects (if any) in the early sta</w:t>
      </w:r>
      <w:r w:rsidR="00517D16" w:rsidRPr="00517D16">
        <w:rPr>
          <w:rFonts w:ascii="Arial Nova" w:hAnsi="Arial Nova"/>
          <w:color w:val="000000" w:themeColor="text1"/>
        </w:rPr>
        <w:t>ges</w:t>
      </w:r>
    </w:p>
    <w:p w14:paraId="1C95E642" w14:textId="53BB0ACB" w:rsidR="00517D16" w:rsidRDefault="00517D16" w:rsidP="00E919E1">
      <w:pPr>
        <w:pStyle w:val="Normalheading2"/>
        <w:numPr>
          <w:ilvl w:val="0"/>
          <w:numId w:val="3"/>
        </w:numPr>
        <w:rPr>
          <w:rFonts w:ascii="Arial Nova" w:hAnsi="Arial Nova"/>
          <w:color w:val="000000" w:themeColor="text1"/>
        </w:rPr>
      </w:pPr>
      <w:r>
        <w:rPr>
          <w:rFonts w:ascii="Arial Nova" w:hAnsi="Arial Nova"/>
          <w:color w:val="000000" w:themeColor="text1"/>
        </w:rPr>
        <w:t>Early involvement of business stakeholders to test specific scenarios within SIT phase</w:t>
      </w:r>
    </w:p>
    <w:p w14:paraId="4999E796" w14:textId="15AF82D0" w:rsidR="009E2CF3" w:rsidRPr="00517D16" w:rsidRDefault="00DD40F4" w:rsidP="00E919E1">
      <w:pPr>
        <w:pStyle w:val="Normalheading2"/>
        <w:numPr>
          <w:ilvl w:val="0"/>
          <w:numId w:val="3"/>
        </w:numPr>
        <w:rPr>
          <w:rFonts w:ascii="Arial Nova" w:hAnsi="Arial Nova"/>
          <w:color w:val="000000" w:themeColor="text1"/>
        </w:rPr>
      </w:pPr>
      <w:r>
        <w:rPr>
          <w:rFonts w:ascii="Arial Nova" w:hAnsi="Arial Nova"/>
          <w:color w:val="000000" w:themeColor="text1"/>
        </w:rPr>
        <w:t>Aim to have SIT testing completed and sign-off prior to promote the code to next phase of testing UAT/E2E acceptance.</w:t>
      </w:r>
    </w:p>
    <w:p w14:paraId="45365340" w14:textId="77777777" w:rsidR="002D2A10" w:rsidRDefault="002D2A10" w:rsidP="00744CF6">
      <w:pPr>
        <w:pStyle w:val="Content1"/>
        <w:ind w:left="0"/>
        <w:rPr>
          <w:rFonts w:ascii="Arial Nova" w:hAnsi="Arial Nova"/>
        </w:rPr>
      </w:pPr>
    </w:p>
    <w:p w14:paraId="19403F02" w14:textId="77777777" w:rsidR="002D2A10" w:rsidRPr="002D2A10" w:rsidRDefault="002D2A10" w:rsidP="002D2A10">
      <w:pPr>
        <w:pStyle w:val="Heading2"/>
      </w:pPr>
      <w:bookmarkStart w:id="47" w:name="_Toc519508823"/>
      <w:bookmarkStart w:id="48" w:name="_Toc79581682"/>
      <w:commentRangeStart w:id="49"/>
      <w:commentRangeStart w:id="50"/>
      <w:r>
        <w:t>Approach and Techniques</w:t>
      </w:r>
      <w:bookmarkEnd w:id="47"/>
      <w:bookmarkEnd w:id="48"/>
      <w:commentRangeEnd w:id="49"/>
      <w:r>
        <w:rPr>
          <w:rStyle w:val="CommentReference"/>
        </w:rPr>
        <w:commentReference w:id="49"/>
      </w:r>
      <w:commentRangeEnd w:id="50"/>
      <w:r w:rsidR="001D0E82">
        <w:rPr>
          <w:rStyle w:val="CommentReference"/>
          <w:rFonts w:asciiTheme="minorHAnsi" w:eastAsiaTheme="minorHAnsi" w:hAnsiTheme="minorHAnsi" w:cstheme="minorBidi"/>
          <w:b w:val="0"/>
          <w:color w:val="auto"/>
        </w:rPr>
        <w:commentReference w:id="50"/>
      </w:r>
    </w:p>
    <w:p w14:paraId="4603624D" w14:textId="3737BC3C" w:rsidR="00744CF6" w:rsidRDefault="00744CF6" w:rsidP="00744CF6">
      <w:pPr>
        <w:pStyle w:val="Content1"/>
        <w:ind w:left="0"/>
        <w:rPr>
          <w:rFonts w:ascii="Arial Nova" w:hAnsi="Arial Nova"/>
          <w:lang w:val="en-US"/>
        </w:rPr>
      </w:pPr>
      <w:r w:rsidRPr="002C02BF">
        <w:rPr>
          <w:rFonts w:ascii="Arial Nova" w:hAnsi="Arial Nova"/>
          <w:lang w:val="en-US"/>
        </w:rPr>
        <w:t>To facilitate the coverage of requirements, functional tests will be executed with the multiple data sets</w:t>
      </w:r>
      <w:r w:rsidR="00DD40F4">
        <w:rPr>
          <w:rFonts w:ascii="Arial Nova" w:hAnsi="Arial Nova"/>
          <w:lang w:val="en-US"/>
        </w:rPr>
        <w:t>/multiple cycles (</w:t>
      </w:r>
      <w:commentRangeStart w:id="51"/>
      <w:r w:rsidR="00DD40F4">
        <w:rPr>
          <w:rFonts w:ascii="Arial Nova" w:hAnsi="Arial Nova"/>
          <w:lang w:val="en-US"/>
        </w:rPr>
        <w:t>Cycle1 &amp; Cycle2</w:t>
      </w:r>
      <w:commentRangeEnd w:id="51"/>
      <w:r w:rsidR="0053299B">
        <w:rPr>
          <w:rStyle w:val="CommentReference"/>
          <w:rFonts w:asciiTheme="minorHAnsi" w:eastAsiaTheme="minorHAnsi" w:hAnsiTheme="minorHAnsi" w:cstheme="minorBidi"/>
        </w:rPr>
        <w:commentReference w:id="51"/>
      </w:r>
      <w:r w:rsidR="00DD40F4">
        <w:rPr>
          <w:rFonts w:ascii="Arial Nova" w:hAnsi="Arial Nova"/>
          <w:lang w:val="en-US"/>
        </w:rPr>
        <w:t xml:space="preserve">) </w:t>
      </w:r>
      <w:r w:rsidR="00DD40F4" w:rsidRPr="002C02BF">
        <w:rPr>
          <w:rFonts w:ascii="Arial Nova" w:hAnsi="Arial Nova"/>
          <w:lang w:val="en-US"/>
        </w:rPr>
        <w:t>from</w:t>
      </w:r>
      <w:r w:rsidRPr="002C02BF">
        <w:rPr>
          <w:rFonts w:ascii="Arial Nova" w:hAnsi="Arial Nova"/>
          <w:lang w:val="en-US"/>
        </w:rPr>
        <w:t xml:space="preserve"> source to make sure that, all the relevant scenarios are covered </w:t>
      </w:r>
    </w:p>
    <w:p w14:paraId="703D0CB5" w14:textId="020124C5" w:rsidR="00436828" w:rsidRDefault="00436828" w:rsidP="00744CF6">
      <w:pPr>
        <w:pStyle w:val="Content1"/>
        <w:ind w:left="0"/>
        <w:rPr>
          <w:rFonts w:ascii="Arial Nova" w:hAnsi="Arial Nova"/>
          <w:lang w:val="en-US"/>
        </w:rPr>
      </w:pPr>
      <w:r>
        <w:rPr>
          <w:rFonts w:ascii="Arial Nova" w:hAnsi="Arial Nova"/>
          <w:lang w:val="en-US"/>
        </w:rPr>
        <w:t xml:space="preserve">Test execution during SIT phase will be carried out with </w:t>
      </w:r>
      <w:r w:rsidR="00FB2C6A">
        <w:rPr>
          <w:rFonts w:ascii="Arial Nova" w:hAnsi="Arial Nova"/>
          <w:lang w:val="en-US"/>
        </w:rPr>
        <w:t xml:space="preserve">at least </w:t>
      </w:r>
      <w:r>
        <w:rPr>
          <w:rFonts w:ascii="Arial Nova" w:hAnsi="Arial Nova"/>
          <w:lang w:val="en-US"/>
        </w:rPr>
        <w:t>2 different data sets.</w:t>
      </w:r>
    </w:p>
    <w:p w14:paraId="128F8AE4" w14:textId="24E13036" w:rsidR="00436828" w:rsidRDefault="00436828" w:rsidP="00E919E1">
      <w:pPr>
        <w:pStyle w:val="Content1"/>
        <w:numPr>
          <w:ilvl w:val="0"/>
          <w:numId w:val="4"/>
        </w:numPr>
        <w:rPr>
          <w:rFonts w:ascii="Arial Nova" w:hAnsi="Arial Nova"/>
          <w:lang w:val="en-US"/>
        </w:rPr>
      </w:pPr>
      <w:r>
        <w:rPr>
          <w:rFonts w:ascii="Arial Nova" w:hAnsi="Arial Nova"/>
          <w:lang w:val="en-US"/>
        </w:rPr>
        <w:t>Initial Load for Reference data (if applicable)</w:t>
      </w:r>
    </w:p>
    <w:p w14:paraId="2BD89009" w14:textId="77777777" w:rsidR="00436828" w:rsidRDefault="00436828" w:rsidP="00E919E1">
      <w:pPr>
        <w:pStyle w:val="Content1"/>
        <w:numPr>
          <w:ilvl w:val="0"/>
          <w:numId w:val="4"/>
        </w:numPr>
        <w:rPr>
          <w:rFonts w:ascii="Arial Nova" w:hAnsi="Arial Nova"/>
          <w:lang w:val="en-US"/>
        </w:rPr>
      </w:pPr>
      <w:r>
        <w:rPr>
          <w:rFonts w:ascii="Arial Nova" w:hAnsi="Arial Nova"/>
          <w:lang w:val="en-US"/>
        </w:rPr>
        <w:t xml:space="preserve">Initial Load for transactional data </w:t>
      </w:r>
    </w:p>
    <w:p w14:paraId="7E37E060" w14:textId="48BCE44C" w:rsidR="00436828" w:rsidRDefault="00436828" w:rsidP="00E919E1">
      <w:pPr>
        <w:pStyle w:val="Content1"/>
        <w:numPr>
          <w:ilvl w:val="0"/>
          <w:numId w:val="4"/>
        </w:numPr>
        <w:rPr>
          <w:rFonts w:ascii="Arial Nova" w:hAnsi="Arial Nova"/>
          <w:lang w:val="en-US"/>
        </w:rPr>
      </w:pPr>
      <w:r>
        <w:rPr>
          <w:rFonts w:ascii="Arial Nova" w:hAnsi="Arial Nova"/>
          <w:lang w:val="en-US"/>
        </w:rPr>
        <w:t xml:space="preserve">Delta/Incremental data load – Reference data </w:t>
      </w:r>
    </w:p>
    <w:p w14:paraId="060A1016" w14:textId="5004018F" w:rsidR="00436828" w:rsidRDefault="00436828" w:rsidP="00E919E1">
      <w:pPr>
        <w:pStyle w:val="Content1"/>
        <w:numPr>
          <w:ilvl w:val="0"/>
          <w:numId w:val="4"/>
        </w:numPr>
        <w:rPr>
          <w:rFonts w:ascii="Arial Nova" w:hAnsi="Arial Nova"/>
          <w:lang w:val="en-US"/>
        </w:rPr>
      </w:pPr>
      <w:r>
        <w:rPr>
          <w:rFonts w:ascii="Arial Nova" w:hAnsi="Arial Nova"/>
          <w:lang w:val="en-US"/>
        </w:rPr>
        <w:t xml:space="preserve">Delta/Incremental data load – Transactional data </w:t>
      </w:r>
      <w:commentRangeStart w:id="52"/>
      <w:commentRangeEnd w:id="52"/>
      <w:r>
        <w:rPr>
          <w:rStyle w:val="CommentReference"/>
        </w:rPr>
        <w:commentReference w:id="52"/>
      </w:r>
    </w:p>
    <w:p w14:paraId="44BC9906" w14:textId="12475F5D" w:rsidR="00436828" w:rsidRDefault="00436828" w:rsidP="00436828">
      <w:pPr>
        <w:pStyle w:val="Content1"/>
        <w:ind w:left="0"/>
        <w:rPr>
          <w:rFonts w:ascii="Arial Nova" w:hAnsi="Arial Nova"/>
          <w:lang w:val="en-US"/>
        </w:rPr>
      </w:pPr>
    </w:p>
    <w:p w14:paraId="572220A4" w14:textId="53FBD89E" w:rsidR="00436828" w:rsidRDefault="00436828" w:rsidP="00436828">
      <w:pPr>
        <w:pStyle w:val="Content1"/>
        <w:ind w:left="0"/>
        <w:rPr>
          <w:rFonts w:ascii="Arial Nova" w:hAnsi="Arial Nova"/>
          <w:lang w:val="en-US"/>
        </w:rPr>
      </w:pPr>
      <w:r w:rsidRPr="60CD6E28">
        <w:rPr>
          <w:rFonts w:ascii="Arial Nova" w:hAnsi="Arial Nova"/>
          <w:lang w:val="en-US"/>
        </w:rPr>
        <w:t>Cycle – 1 will cover testing the functionality based on the initial data load. Up on completion, data in the target tables will be backed up prior to start loading Incremental data</w:t>
      </w:r>
      <w:ins w:id="53" w:author="White, John" w:date="2021-08-17T15:41:00Z">
        <w:r w:rsidR="2788726E" w:rsidRPr="60CD6E28">
          <w:rPr>
            <w:rFonts w:ascii="Arial Nova" w:hAnsi="Arial Nova"/>
            <w:lang w:val="en-US"/>
          </w:rPr>
          <w:t>.</w:t>
        </w:r>
      </w:ins>
      <w:r w:rsidRPr="60CD6E28">
        <w:rPr>
          <w:rFonts w:ascii="Arial Nova" w:hAnsi="Arial Nova"/>
          <w:lang w:val="en-US"/>
        </w:rPr>
        <w:t xml:space="preserve"> </w:t>
      </w:r>
    </w:p>
    <w:p w14:paraId="4E645FB8" w14:textId="4F20B69C" w:rsidR="00436828" w:rsidRDefault="00436828" w:rsidP="00436828">
      <w:pPr>
        <w:pStyle w:val="Content1"/>
        <w:ind w:left="0"/>
        <w:rPr>
          <w:rFonts w:ascii="Arial Nova" w:hAnsi="Arial Nova"/>
          <w:lang w:val="en-US"/>
        </w:rPr>
      </w:pPr>
      <w:r>
        <w:rPr>
          <w:rFonts w:ascii="Arial Nova" w:hAnsi="Arial Nova"/>
          <w:lang w:val="en-US"/>
        </w:rPr>
        <w:t xml:space="preserve">Cycle -2 will cover testing the functionality based on incremental data load. It also </w:t>
      </w:r>
      <w:r w:rsidR="009809C5">
        <w:rPr>
          <w:rFonts w:ascii="Arial Nova" w:hAnsi="Arial Nova"/>
          <w:lang w:val="en-US"/>
        </w:rPr>
        <w:t>covers</w:t>
      </w:r>
      <w:r>
        <w:rPr>
          <w:rFonts w:ascii="Arial Nova" w:hAnsi="Arial Nova"/>
          <w:lang w:val="en-US"/>
        </w:rPr>
        <w:t xml:space="preserve"> any fixes for the defect raised from cycle – 1.</w:t>
      </w:r>
    </w:p>
    <w:p w14:paraId="350A6314" w14:textId="3D2EB1E7" w:rsidR="00AC3BB2" w:rsidRDefault="00AC3BB2" w:rsidP="00436828">
      <w:pPr>
        <w:pStyle w:val="Content1"/>
        <w:ind w:left="0"/>
        <w:rPr>
          <w:rFonts w:ascii="Arial Nova" w:hAnsi="Arial Nova"/>
          <w:lang w:val="en-US"/>
        </w:rPr>
      </w:pPr>
      <w:r w:rsidRPr="60CD6E28">
        <w:rPr>
          <w:rFonts w:ascii="Arial Nova" w:hAnsi="Arial Nova"/>
          <w:lang w:val="en-US"/>
        </w:rPr>
        <w:t xml:space="preserve">At the end of </w:t>
      </w:r>
      <w:ins w:id="54" w:author="White, John" w:date="2021-08-17T15:39:00Z">
        <w:r w:rsidR="18134923" w:rsidRPr="60CD6E28">
          <w:rPr>
            <w:rFonts w:ascii="Arial Nova" w:hAnsi="Arial Nova"/>
            <w:lang w:val="en-US"/>
          </w:rPr>
          <w:t xml:space="preserve">the </w:t>
        </w:r>
      </w:ins>
      <w:r w:rsidRPr="60CD6E28">
        <w:rPr>
          <w:rFonts w:ascii="Arial Nova" w:hAnsi="Arial Nova"/>
          <w:lang w:val="en-US"/>
        </w:rPr>
        <w:t xml:space="preserve">SIT phase, </w:t>
      </w:r>
      <w:ins w:id="55" w:author="White, John" w:date="2021-08-17T15:40:00Z">
        <w:r w:rsidR="44089D4A" w:rsidRPr="60CD6E28">
          <w:rPr>
            <w:rFonts w:ascii="Arial Nova" w:hAnsi="Arial Nova"/>
            <w:lang w:val="en-US"/>
          </w:rPr>
          <w:t xml:space="preserve">the </w:t>
        </w:r>
      </w:ins>
      <w:r w:rsidRPr="60CD6E28">
        <w:rPr>
          <w:rFonts w:ascii="Arial Nova" w:hAnsi="Arial Nova"/>
          <w:lang w:val="en-US"/>
        </w:rPr>
        <w:t>regression suite will be built and maintained for future test execution</w:t>
      </w:r>
      <w:ins w:id="56" w:author="White, John" w:date="2021-08-17T15:40:00Z">
        <w:r w:rsidR="18E72F12" w:rsidRPr="60CD6E28">
          <w:rPr>
            <w:rFonts w:ascii="Arial Nova" w:hAnsi="Arial Nova"/>
            <w:lang w:val="en-US"/>
          </w:rPr>
          <w:t>.</w:t>
        </w:r>
      </w:ins>
      <w:r w:rsidRPr="60CD6E28">
        <w:rPr>
          <w:rFonts w:ascii="Arial Nova" w:hAnsi="Arial Nova"/>
          <w:lang w:val="en-US"/>
        </w:rPr>
        <w:t xml:space="preserve"> </w:t>
      </w:r>
    </w:p>
    <w:p w14:paraId="0EF411F3" w14:textId="16184384" w:rsidR="00FB2C6A" w:rsidRPr="00632A03" w:rsidRDefault="00FB2C6A" w:rsidP="00FB2C6A">
      <w:pPr>
        <w:rPr>
          <w:rFonts w:ascii="Arial Nova" w:hAnsi="Arial Nova"/>
          <w:sz w:val="20"/>
          <w:szCs w:val="20"/>
        </w:rPr>
      </w:pPr>
      <w:r w:rsidRPr="60CD6E28">
        <w:rPr>
          <w:rFonts w:ascii="Arial Nova" w:hAnsi="Arial Nova"/>
          <w:sz w:val="20"/>
          <w:szCs w:val="20"/>
        </w:rPr>
        <w:t>For functional testing, multiple check points will be defined and verified at each step where the data</w:t>
      </w:r>
      <w:ins w:id="57" w:author="White, John" w:date="2021-08-17T15:40:00Z">
        <w:r w:rsidR="50C0609A" w:rsidRPr="60CD6E28">
          <w:rPr>
            <w:rFonts w:ascii="Arial Nova" w:hAnsi="Arial Nova"/>
            <w:sz w:val="20"/>
            <w:szCs w:val="20"/>
          </w:rPr>
          <w:t xml:space="preserve"> is</w:t>
        </w:r>
      </w:ins>
      <w:r w:rsidRPr="60CD6E28">
        <w:rPr>
          <w:rFonts w:ascii="Arial Nova" w:hAnsi="Arial Nova"/>
          <w:sz w:val="20"/>
          <w:szCs w:val="20"/>
        </w:rPr>
        <w:t xml:space="preserve"> move</w:t>
      </w:r>
      <w:r w:rsidR="00ED2BC2">
        <w:rPr>
          <w:rFonts w:ascii="Arial Nova" w:hAnsi="Arial Nova"/>
          <w:sz w:val="20"/>
          <w:szCs w:val="20"/>
        </w:rPr>
        <w:t>d</w:t>
      </w:r>
      <w:r w:rsidRPr="60CD6E28">
        <w:rPr>
          <w:rFonts w:ascii="Arial Nova" w:hAnsi="Arial Nova"/>
          <w:sz w:val="20"/>
          <w:szCs w:val="20"/>
        </w:rPr>
        <w:t xml:space="preserve"> from source(</w:t>
      </w:r>
      <w:r w:rsidR="00ED2BC2" w:rsidRPr="60CD6E28">
        <w:rPr>
          <w:rFonts w:ascii="Arial Nova" w:hAnsi="Arial Nova"/>
          <w:sz w:val="20"/>
          <w:szCs w:val="20"/>
        </w:rPr>
        <w:t>on-premises</w:t>
      </w:r>
      <w:r w:rsidRPr="60CD6E28">
        <w:rPr>
          <w:rFonts w:ascii="Arial Nova" w:hAnsi="Arial Nova"/>
          <w:sz w:val="20"/>
          <w:szCs w:val="20"/>
        </w:rPr>
        <w:t xml:space="preserve">) to cloud environment. </w:t>
      </w:r>
    </w:p>
    <w:p w14:paraId="44615FCA" w14:textId="3912C9F3" w:rsidR="00FB2C6A" w:rsidRDefault="00FB2C6A" w:rsidP="00FB2C6A">
      <w:pPr>
        <w:rPr>
          <w:rFonts w:ascii="Arial Nova" w:hAnsi="Arial Nova"/>
          <w:sz w:val="20"/>
          <w:szCs w:val="20"/>
        </w:rPr>
      </w:pPr>
      <w:r w:rsidRPr="60CD6E28">
        <w:rPr>
          <w:rFonts w:ascii="Arial Nova" w:hAnsi="Arial Nova"/>
          <w:sz w:val="20"/>
          <w:szCs w:val="20"/>
        </w:rPr>
        <w:t>An example for check points for a specific use case with various stages can be found in the Appendices</w:t>
      </w:r>
      <w:ins w:id="58" w:author="White, John" w:date="2021-08-17T15:41:00Z">
        <w:r w:rsidR="1EADB825" w:rsidRPr="60CD6E28">
          <w:rPr>
            <w:rFonts w:ascii="Arial Nova" w:hAnsi="Arial Nova"/>
            <w:sz w:val="20"/>
            <w:szCs w:val="20"/>
          </w:rPr>
          <w:t>.</w:t>
        </w:r>
      </w:ins>
      <w:r w:rsidRPr="60CD6E28">
        <w:rPr>
          <w:rFonts w:ascii="Arial Nova" w:hAnsi="Arial Nova"/>
          <w:sz w:val="20"/>
          <w:szCs w:val="20"/>
        </w:rPr>
        <w:t xml:space="preserve"> </w:t>
      </w:r>
    </w:p>
    <w:p w14:paraId="118F0790" w14:textId="77777777" w:rsidR="00436828" w:rsidRDefault="00436828" w:rsidP="00744CF6">
      <w:pPr>
        <w:pStyle w:val="Content1"/>
        <w:ind w:left="0"/>
        <w:rPr>
          <w:rFonts w:ascii="Arial Nova" w:hAnsi="Arial Nova"/>
          <w:lang w:val="en-US"/>
        </w:rPr>
      </w:pPr>
    </w:p>
    <w:p w14:paraId="1302AEB9" w14:textId="77777777" w:rsidR="00FB2C6A" w:rsidRPr="00A16203" w:rsidRDefault="00FB2C6A" w:rsidP="00FB2C6A">
      <w:pPr>
        <w:pStyle w:val="Heading2"/>
      </w:pPr>
      <w:bookmarkStart w:id="59" w:name="_Toc79581683"/>
      <w:commentRangeStart w:id="60"/>
      <w:r w:rsidRPr="00A16203">
        <w:lastRenderedPageBreak/>
        <w:t>CDP Platform</w:t>
      </w:r>
      <w:r>
        <w:t xml:space="preserve"> – How we test</w:t>
      </w:r>
      <w:bookmarkEnd w:id="59"/>
      <w:commentRangeEnd w:id="60"/>
      <w:r w:rsidR="004D0775">
        <w:rPr>
          <w:rStyle w:val="CommentReference"/>
          <w:rFonts w:asciiTheme="minorHAnsi" w:eastAsiaTheme="minorHAnsi" w:hAnsiTheme="minorHAnsi" w:cstheme="minorBidi"/>
          <w:b w:val="0"/>
          <w:color w:val="auto"/>
        </w:rPr>
        <w:commentReference w:id="60"/>
      </w:r>
    </w:p>
    <w:p w14:paraId="68F5B629" w14:textId="77777777" w:rsidR="00FB2C6A" w:rsidRDefault="00FB2C6A" w:rsidP="00FB2C6A">
      <w:pPr>
        <w:pStyle w:val="Content1"/>
        <w:ind w:left="0"/>
        <w:rPr>
          <w:rFonts w:ascii="Arial Nova" w:hAnsi="Arial Nova"/>
        </w:rPr>
      </w:pPr>
      <w:commentRangeStart w:id="61"/>
      <w:r w:rsidRPr="002C02BF">
        <w:rPr>
          <w:rFonts w:ascii="Arial Nova" w:hAnsi="Arial Nova"/>
          <w:lang w:val="en-US"/>
        </w:rPr>
        <w:t>Testing</w:t>
      </w:r>
      <w:commentRangeEnd w:id="61"/>
      <w:r>
        <w:rPr>
          <w:rStyle w:val="CommentReference"/>
        </w:rPr>
        <w:commentReference w:id="61"/>
      </w:r>
      <w:r w:rsidRPr="002C02BF">
        <w:rPr>
          <w:rFonts w:ascii="Arial Nova" w:hAnsi="Arial Nova"/>
          <w:lang w:val="en-US"/>
        </w:rPr>
        <w:t xml:space="preserve"> CDP is different from traditional application testing as it requires a data driven approach. </w:t>
      </w:r>
      <w:r w:rsidRPr="00D42C61">
        <w:rPr>
          <w:rFonts w:ascii="Arial Nova" w:hAnsi="Arial Nova"/>
        </w:rPr>
        <w:t xml:space="preserve">The data extracted from the </w:t>
      </w:r>
      <w:proofErr w:type="gramStart"/>
      <w:r w:rsidRPr="00D42C61">
        <w:rPr>
          <w:rFonts w:ascii="Arial Nova" w:hAnsi="Arial Nova"/>
        </w:rPr>
        <w:t>on-premise</w:t>
      </w:r>
      <w:proofErr w:type="gramEnd"/>
      <w:r w:rsidRPr="00D42C61">
        <w:rPr>
          <w:rFonts w:ascii="Arial Nova" w:hAnsi="Arial Nova"/>
        </w:rPr>
        <w:t xml:space="preserve"> source database/files etc. will be moving through </w:t>
      </w:r>
      <w:r>
        <w:rPr>
          <w:rFonts w:ascii="Arial Nova" w:hAnsi="Arial Nova"/>
        </w:rPr>
        <w:t>various</w:t>
      </w:r>
      <w:r w:rsidRPr="00D42C61">
        <w:rPr>
          <w:rFonts w:ascii="Arial Nova" w:hAnsi="Arial Nova"/>
        </w:rPr>
        <w:t xml:space="preserve"> stages before the data consumed by different business stakeholders. </w:t>
      </w:r>
      <w:commentRangeStart w:id="62"/>
      <w:r w:rsidRPr="00D42C61">
        <w:rPr>
          <w:rFonts w:ascii="Arial Nova" w:hAnsi="Arial Nova"/>
        </w:rPr>
        <w:t>The standard approach in CDP is to make sure that, the expected data from the source based on the requirement analysis is extracted and processed through various stages and is transformed into cloud environment and to ensure that, transformed data is fit for the purpose for consumers to access the data using portal/mobile devices/visualisation tools like Tableau/Power BI etc.</w:t>
      </w:r>
      <w:commentRangeEnd w:id="62"/>
      <w:r>
        <w:rPr>
          <w:rStyle w:val="CommentReference"/>
        </w:rPr>
        <w:commentReference w:id="62"/>
      </w:r>
    </w:p>
    <w:p w14:paraId="01AA1D98" w14:textId="77777777" w:rsidR="00744CF6" w:rsidRPr="00AC3BB2" w:rsidRDefault="00744CF6" w:rsidP="00FB2C6A">
      <w:pPr>
        <w:pStyle w:val="Heading3"/>
        <w:rPr>
          <w:b/>
          <w:bCs/>
        </w:rPr>
      </w:pPr>
      <w:bookmarkStart w:id="63" w:name="_Toc79581684"/>
      <w:r w:rsidRPr="00AC3BB2">
        <w:rPr>
          <w:b/>
          <w:bCs/>
        </w:rPr>
        <w:t>Data Source</w:t>
      </w:r>
      <w:bookmarkEnd w:id="63"/>
    </w:p>
    <w:p w14:paraId="763DF65B" w14:textId="596E4418" w:rsidR="00744CF6" w:rsidRPr="002C02BF" w:rsidRDefault="00744CF6" w:rsidP="00744CF6">
      <w:pPr>
        <w:pStyle w:val="Normalheading2"/>
        <w:ind w:left="0"/>
        <w:rPr>
          <w:rFonts w:ascii="Arial Nova" w:hAnsi="Arial Nova"/>
          <w:lang w:val="en-US"/>
        </w:rPr>
      </w:pPr>
      <w:r w:rsidRPr="002C02BF">
        <w:rPr>
          <w:rFonts w:ascii="Arial Nova" w:hAnsi="Arial Nova"/>
          <w:lang w:val="en-US"/>
        </w:rPr>
        <w:t xml:space="preserve">Identify the source data from </w:t>
      </w:r>
      <w:proofErr w:type="gramStart"/>
      <w:r w:rsidRPr="002C02BF">
        <w:rPr>
          <w:rFonts w:ascii="Arial Nova" w:hAnsi="Arial Nova"/>
          <w:lang w:val="en-US"/>
        </w:rPr>
        <w:t>on-premise</w:t>
      </w:r>
      <w:proofErr w:type="gramEnd"/>
      <w:r w:rsidR="00D444B8">
        <w:rPr>
          <w:rFonts w:ascii="Arial Nova" w:hAnsi="Arial Nova"/>
          <w:lang w:val="en-US"/>
        </w:rPr>
        <w:t>/</w:t>
      </w:r>
      <w:commentRangeStart w:id="64"/>
      <w:r w:rsidR="00D444B8">
        <w:rPr>
          <w:rFonts w:ascii="Arial Nova" w:hAnsi="Arial Nova"/>
          <w:lang w:val="en-US"/>
        </w:rPr>
        <w:t>3</w:t>
      </w:r>
      <w:r w:rsidR="00D444B8" w:rsidRPr="00D444B8">
        <w:rPr>
          <w:rFonts w:ascii="Arial Nova" w:hAnsi="Arial Nova"/>
          <w:vertAlign w:val="superscript"/>
          <w:lang w:val="en-US"/>
        </w:rPr>
        <w:t>rd</w:t>
      </w:r>
      <w:r w:rsidR="00D444B8">
        <w:rPr>
          <w:rFonts w:ascii="Arial Nova" w:hAnsi="Arial Nova"/>
          <w:lang w:val="en-US"/>
        </w:rPr>
        <w:t xml:space="preserve"> party database</w:t>
      </w:r>
      <w:commentRangeEnd w:id="64"/>
      <w:r w:rsidR="00021907">
        <w:rPr>
          <w:rStyle w:val="CommentReference"/>
          <w:rFonts w:asciiTheme="minorHAnsi" w:eastAsiaTheme="minorHAnsi" w:hAnsiTheme="minorHAnsi" w:cstheme="minorBidi"/>
        </w:rPr>
        <w:commentReference w:id="64"/>
      </w:r>
      <w:r w:rsidR="00D444B8">
        <w:rPr>
          <w:rFonts w:ascii="Arial Nova" w:hAnsi="Arial Nova"/>
          <w:lang w:val="en-US"/>
        </w:rPr>
        <w:t>/application</w:t>
      </w:r>
      <w:r w:rsidRPr="002C02BF">
        <w:rPr>
          <w:rFonts w:ascii="Arial Nova" w:hAnsi="Arial Nova"/>
          <w:lang w:val="en-US"/>
        </w:rPr>
        <w:t xml:space="preserve"> and make sure that, connectivity is in place from ADF to pull the data into cloud environment. Depending on the source data format, this may involve running a piece of code or the data can be picked up directly by ADF data pipeline using the integration runtime. Run the ADF data pipeline “to raw container” manually. Once the process is completed successfully, verify the data is landed in data lake “raw” container </w:t>
      </w:r>
      <w:r w:rsidR="002F67A9" w:rsidRPr="002C02BF">
        <w:rPr>
          <w:rFonts w:ascii="Arial Nova" w:hAnsi="Arial Nova"/>
          <w:lang w:val="en-US"/>
        </w:rPr>
        <w:t>with schema</w:t>
      </w:r>
      <w:r w:rsidR="00D444B8">
        <w:rPr>
          <w:rFonts w:ascii="Arial Nova" w:hAnsi="Arial Nova"/>
          <w:lang w:val="en-US"/>
        </w:rPr>
        <w:t xml:space="preserve"> details as same as in source system</w:t>
      </w:r>
    </w:p>
    <w:p w14:paraId="4220EC5B" w14:textId="77777777" w:rsidR="00744CF6" w:rsidRPr="002C02BF" w:rsidRDefault="00744CF6" w:rsidP="00744CF6">
      <w:pPr>
        <w:pStyle w:val="Normalheading2"/>
        <w:ind w:left="0"/>
        <w:rPr>
          <w:rFonts w:ascii="Arial Nova" w:hAnsi="Arial Nova"/>
          <w:i/>
          <w:iCs/>
          <w:color w:val="002060"/>
          <w:sz w:val="18"/>
          <w:szCs w:val="18"/>
          <w:lang w:val="en-US"/>
        </w:rPr>
      </w:pPr>
      <w:r w:rsidRPr="002C02BF">
        <w:rPr>
          <w:rFonts w:ascii="Arial Nova" w:hAnsi="Arial Nova"/>
          <w:i/>
          <w:iCs/>
          <w:color w:val="002060"/>
          <w:sz w:val="18"/>
          <w:szCs w:val="18"/>
          <w:lang w:val="en-US"/>
        </w:rPr>
        <w:t xml:space="preserve">Source – </w:t>
      </w:r>
      <w:proofErr w:type="gramStart"/>
      <w:r w:rsidRPr="002C02BF">
        <w:rPr>
          <w:rFonts w:ascii="Arial Nova" w:hAnsi="Arial Nova"/>
          <w:i/>
          <w:iCs/>
          <w:color w:val="002060"/>
          <w:sz w:val="18"/>
          <w:szCs w:val="18"/>
          <w:lang w:val="en-US"/>
        </w:rPr>
        <w:t>On-premise</w:t>
      </w:r>
      <w:proofErr w:type="gramEnd"/>
    </w:p>
    <w:p w14:paraId="041848A3" w14:textId="77777777" w:rsidR="00744CF6" w:rsidRPr="002C02BF" w:rsidRDefault="00744CF6" w:rsidP="00744CF6">
      <w:pPr>
        <w:pStyle w:val="Normalheading2"/>
        <w:ind w:left="0"/>
        <w:rPr>
          <w:rFonts w:ascii="Arial Nova" w:hAnsi="Arial Nova"/>
          <w:i/>
          <w:iCs/>
          <w:color w:val="002060"/>
          <w:sz w:val="18"/>
          <w:szCs w:val="18"/>
          <w:lang w:val="en-US"/>
        </w:rPr>
      </w:pPr>
      <w:r w:rsidRPr="002C02BF">
        <w:rPr>
          <w:rFonts w:ascii="Arial Nova" w:hAnsi="Arial Nova"/>
          <w:i/>
          <w:iCs/>
          <w:color w:val="002060"/>
          <w:sz w:val="18"/>
          <w:szCs w:val="18"/>
          <w:lang w:val="en-US"/>
        </w:rPr>
        <w:t>Target – Data Lake (raw container)</w:t>
      </w:r>
    </w:p>
    <w:p w14:paraId="32A74612" w14:textId="77777777" w:rsidR="00744CF6" w:rsidRPr="002C02BF" w:rsidRDefault="00744CF6" w:rsidP="00744CF6">
      <w:pPr>
        <w:pStyle w:val="Normalheading2"/>
        <w:ind w:left="0"/>
        <w:rPr>
          <w:rFonts w:ascii="Arial Nova" w:hAnsi="Arial Nova"/>
          <w:i/>
          <w:iCs/>
          <w:color w:val="002060"/>
          <w:sz w:val="18"/>
          <w:szCs w:val="18"/>
          <w:lang w:val="en-US"/>
        </w:rPr>
      </w:pPr>
      <w:r w:rsidRPr="002C02BF">
        <w:rPr>
          <w:rFonts w:ascii="Arial Nova" w:hAnsi="Arial Nova"/>
          <w:i/>
          <w:iCs/>
          <w:color w:val="002060"/>
          <w:sz w:val="18"/>
          <w:szCs w:val="18"/>
          <w:lang w:val="en-US"/>
        </w:rPr>
        <w:t>Format – Parquet</w:t>
      </w:r>
    </w:p>
    <w:p w14:paraId="5637E47F" w14:textId="77777777" w:rsidR="00744CF6" w:rsidRPr="002C02BF" w:rsidRDefault="00744CF6" w:rsidP="00744CF6">
      <w:pPr>
        <w:pStyle w:val="Normalheading2"/>
        <w:ind w:left="0"/>
        <w:rPr>
          <w:rFonts w:ascii="Arial Nova" w:hAnsi="Arial Nova"/>
          <w:b/>
          <w:i/>
          <w:iCs/>
          <w:color w:val="002060"/>
        </w:rPr>
      </w:pPr>
      <w:r w:rsidRPr="002C02BF">
        <w:rPr>
          <w:rFonts w:ascii="Arial Nova" w:hAnsi="Arial Nova"/>
          <w:i/>
          <w:iCs/>
          <w:color w:val="002060"/>
          <w:sz w:val="18"/>
          <w:szCs w:val="18"/>
          <w:lang w:val="en-US"/>
        </w:rPr>
        <w:t xml:space="preserve">Dependency – Availability of </w:t>
      </w:r>
      <w:proofErr w:type="gramStart"/>
      <w:r w:rsidRPr="002C02BF">
        <w:rPr>
          <w:rFonts w:ascii="Arial Nova" w:hAnsi="Arial Nova"/>
          <w:i/>
          <w:iCs/>
          <w:color w:val="002060"/>
          <w:sz w:val="18"/>
          <w:szCs w:val="18"/>
          <w:lang w:val="en-US"/>
        </w:rPr>
        <w:t>on-premise</w:t>
      </w:r>
      <w:proofErr w:type="gramEnd"/>
      <w:r w:rsidRPr="002C02BF">
        <w:rPr>
          <w:rFonts w:ascii="Arial Nova" w:hAnsi="Arial Nova"/>
          <w:i/>
          <w:iCs/>
          <w:color w:val="002060"/>
          <w:sz w:val="18"/>
          <w:szCs w:val="18"/>
          <w:lang w:val="en-US"/>
        </w:rPr>
        <w:t xml:space="preserve"> source data </w:t>
      </w:r>
    </w:p>
    <w:p w14:paraId="3945D2AD" w14:textId="77777777" w:rsidR="00744CF6" w:rsidRPr="00AC3BB2" w:rsidRDefault="00744CF6" w:rsidP="00FB2C6A">
      <w:pPr>
        <w:pStyle w:val="Heading3"/>
        <w:rPr>
          <w:b/>
          <w:bCs/>
        </w:rPr>
      </w:pPr>
      <w:bookmarkStart w:id="65" w:name="_Toc79581685"/>
      <w:r w:rsidRPr="00AC3BB2">
        <w:rPr>
          <w:b/>
          <w:bCs/>
        </w:rPr>
        <w:t>Raw – Conformed</w:t>
      </w:r>
      <w:bookmarkEnd w:id="65"/>
    </w:p>
    <w:p w14:paraId="46AFF7F6" w14:textId="7D59876C" w:rsidR="00744CF6" w:rsidRPr="002C02BF" w:rsidRDefault="00744CF6" w:rsidP="00744CF6">
      <w:pPr>
        <w:pStyle w:val="Normalheading2"/>
        <w:ind w:left="0"/>
        <w:rPr>
          <w:rFonts w:ascii="Arial Nova" w:hAnsi="Arial Nova"/>
          <w:color w:val="002060"/>
          <w:lang w:val="en-US"/>
        </w:rPr>
      </w:pPr>
      <w:r w:rsidRPr="002C02BF">
        <w:rPr>
          <w:rFonts w:ascii="Arial Nova" w:hAnsi="Arial Nova"/>
          <w:lang w:val="en-US"/>
        </w:rPr>
        <w:t>Run the ADF data pipeline “to conformed container”. Once the process is completed successfully, verify the data is landed in data lake “conformed” container with the schema details as per enterprise data model (EDM)</w:t>
      </w:r>
    </w:p>
    <w:p w14:paraId="67C86C49" w14:textId="77777777" w:rsidR="00744CF6" w:rsidRPr="002C02BF" w:rsidRDefault="00744CF6" w:rsidP="00744CF6">
      <w:pPr>
        <w:pStyle w:val="Normalheading2"/>
        <w:ind w:left="0"/>
        <w:rPr>
          <w:rFonts w:ascii="Arial Nova" w:hAnsi="Arial Nova"/>
          <w:i/>
          <w:iCs/>
          <w:color w:val="002060"/>
          <w:sz w:val="18"/>
          <w:szCs w:val="18"/>
          <w:lang w:val="en-US"/>
        </w:rPr>
      </w:pPr>
      <w:r>
        <w:rPr>
          <w:rFonts w:ascii="Arial Nova" w:hAnsi="Arial Nova"/>
          <w:i/>
          <w:iCs/>
          <w:color w:val="002060"/>
          <w:sz w:val="18"/>
          <w:szCs w:val="18"/>
          <w:lang w:val="en-US"/>
        </w:rPr>
        <w:t xml:space="preserve">Source </w:t>
      </w:r>
      <w:r w:rsidRPr="002C02BF">
        <w:rPr>
          <w:rFonts w:ascii="Arial Nova" w:hAnsi="Arial Nova"/>
          <w:i/>
          <w:iCs/>
          <w:color w:val="002060"/>
          <w:sz w:val="18"/>
          <w:szCs w:val="18"/>
          <w:lang w:val="en-US"/>
        </w:rPr>
        <w:t>Raw container</w:t>
      </w:r>
    </w:p>
    <w:p w14:paraId="0EEF1725" w14:textId="77777777" w:rsidR="00744CF6" w:rsidRPr="002C02BF" w:rsidRDefault="00744CF6" w:rsidP="00744CF6">
      <w:pPr>
        <w:pStyle w:val="Normalheading2"/>
        <w:ind w:left="0"/>
        <w:rPr>
          <w:rFonts w:ascii="Arial Nova" w:hAnsi="Arial Nova"/>
          <w:b/>
          <w:i/>
          <w:iCs/>
          <w:color w:val="7030A0"/>
          <w:sz w:val="18"/>
          <w:szCs w:val="18"/>
        </w:rPr>
      </w:pPr>
      <w:r w:rsidRPr="002C02BF">
        <w:rPr>
          <w:rFonts w:ascii="Arial Nova" w:hAnsi="Arial Nova"/>
          <w:i/>
          <w:iCs/>
          <w:color w:val="002060"/>
          <w:sz w:val="18"/>
          <w:szCs w:val="18"/>
          <w:lang w:val="en-US"/>
        </w:rPr>
        <w:t>Target – Data Lake (conformed container)</w:t>
      </w:r>
    </w:p>
    <w:p w14:paraId="0557AC21" w14:textId="77777777" w:rsidR="00744CF6" w:rsidRPr="002C02BF" w:rsidRDefault="00744CF6" w:rsidP="00744CF6">
      <w:pPr>
        <w:pStyle w:val="Normalheading2"/>
        <w:ind w:left="0"/>
        <w:rPr>
          <w:rFonts w:ascii="Arial Nova" w:hAnsi="Arial Nova"/>
          <w:i/>
          <w:iCs/>
          <w:color w:val="002060"/>
          <w:sz w:val="18"/>
          <w:szCs w:val="18"/>
          <w:lang w:val="en-US"/>
        </w:rPr>
      </w:pPr>
      <w:r w:rsidRPr="002C02BF">
        <w:rPr>
          <w:rFonts w:ascii="Arial Nova" w:hAnsi="Arial Nova"/>
          <w:i/>
          <w:iCs/>
          <w:color w:val="002060"/>
          <w:sz w:val="18"/>
          <w:szCs w:val="18"/>
          <w:lang w:val="en-US"/>
        </w:rPr>
        <w:t>Format – Parquet</w:t>
      </w:r>
    </w:p>
    <w:p w14:paraId="0F731E9F" w14:textId="77777777" w:rsidR="00744CF6" w:rsidRPr="002C02BF" w:rsidRDefault="00744CF6" w:rsidP="00744CF6">
      <w:pPr>
        <w:pStyle w:val="Normalheading2"/>
        <w:ind w:left="0"/>
        <w:rPr>
          <w:rFonts w:ascii="Arial Nova" w:hAnsi="Arial Nova"/>
          <w:b/>
          <w:i/>
          <w:iCs/>
          <w:color w:val="002060"/>
          <w:sz w:val="18"/>
          <w:szCs w:val="18"/>
        </w:rPr>
      </w:pPr>
      <w:r w:rsidRPr="002C02BF">
        <w:rPr>
          <w:rFonts w:ascii="Arial Nova" w:hAnsi="Arial Nova"/>
          <w:i/>
          <w:iCs/>
          <w:color w:val="002060"/>
          <w:sz w:val="18"/>
          <w:szCs w:val="18"/>
          <w:lang w:val="en-US"/>
        </w:rPr>
        <w:t>Dependency – Availability of data in Raw container</w:t>
      </w:r>
    </w:p>
    <w:p w14:paraId="6343F676" w14:textId="77777777" w:rsidR="00744CF6" w:rsidRPr="00AC3BB2" w:rsidRDefault="00744CF6" w:rsidP="00FB2C6A">
      <w:pPr>
        <w:pStyle w:val="Heading3"/>
        <w:rPr>
          <w:b/>
          <w:bCs/>
        </w:rPr>
      </w:pPr>
      <w:bookmarkStart w:id="66" w:name="_Toc79581686"/>
      <w:r w:rsidRPr="00AC3BB2">
        <w:rPr>
          <w:b/>
          <w:bCs/>
        </w:rPr>
        <w:t>Conformed – Azure SQL DB (Staging Layer)</w:t>
      </w:r>
      <w:bookmarkEnd w:id="66"/>
    </w:p>
    <w:p w14:paraId="4152F338" w14:textId="77777777" w:rsidR="00744CF6" w:rsidRPr="002C02BF" w:rsidRDefault="00744CF6" w:rsidP="00744CF6">
      <w:pPr>
        <w:pStyle w:val="Normalheading2"/>
        <w:ind w:left="0"/>
        <w:rPr>
          <w:rFonts w:ascii="Arial Nova" w:hAnsi="Arial Nova"/>
          <w:color w:val="002060"/>
          <w:lang w:val="en-US"/>
        </w:rPr>
      </w:pPr>
      <w:r w:rsidRPr="31876B7E">
        <w:rPr>
          <w:rFonts w:ascii="Arial Nova" w:hAnsi="Arial Nova"/>
          <w:lang w:val="en-US"/>
        </w:rPr>
        <w:t xml:space="preserve">Run the ADF data pipeline “to staging” </w:t>
      </w:r>
      <w:commentRangeStart w:id="67"/>
      <w:r w:rsidRPr="31876B7E">
        <w:rPr>
          <w:rFonts w:ascii="Arial Nova" w:hAnsi="Arial Nova"/>
          <w:lang w:val="en-US"/>
        </w:rPr>
        <w:t>manually.</w:t>
      </w:r>
      <w:commentRangeEnd w:id="67"/>
      <w:r>
        <w:rPr>
          <w:rStyle w:val="CommentReference"/>
        </w:rPr>
        <w:commentReference w:id="67"/>
      </w:r>
      <w:r w:rsidRPr="31876B7E">
        <w:rPr>
          <w:rFonts w:ascii="Arial Nova" w:hAnsi="Arial Nova"/>
          <w:lang w:val="en-US"/>
        </w:rPr>
        <w:t xml:space="preserve"> Once the process is completed successfully, verify the data is landed in Azure SQL DB staging layer with the schema details as per enterprise data model (EDM)</w:t>
      </w:r>
    </w:p>
    <w:p w14:paraId="264989D5" w14:textId="77777777" w:rsidR="00744CF6" w:rsidRPr="002C02BF" w:rsidRDefault="00744CF6" w:rsidP="00744CF6">
      <w:pPr>
        <w:pStyle w:val="Normalheading2"/>
        <w:ind w:left="0"/>
        <w:rPr>
          <w:rFonts w:ascii="Arial Nova" w:hAnsi="Arial Nova"/>
          <w:i/>
          <w:iCs/>
          <w:color w:val="002060"/>
          <w:sz w:val="18"/>
          <w:szCs w:val="18"/>
          <w:lang w:val="en-US"/>
        </w:rPr>
      </w:pPr>
      <w:r w:rsidRPr="002C02BF">
        <w:rPr>
          <w:rFonts w:ascii="Arial Nova" w:hAnsi="Arial Nova"/>
          <w:i/>
          <w:iCs/>
          <w:color w:val="002060"/>
          <w:sz w:val="18"/>
          <w:szCs w:val="18"/>
          <w:lang w:val="en-US"/>
        </w:rPr>
        <w:t xml:space="preserve">Source – </w:t>
      </w:r>
      <w:r>
        <w:rPr>
          <w:rFonts w:ascii="Arial Nova" w:hAnsi="Arial Nova"/>
          <w:i/>
          <w:iCs/>
          <w:color w:val="002060"/>
          <w:sz w:val="18"/>
          <w:szCs w:val="18"/>
          <w:lang w:val="en-US"/>
        </w:rPr>
        <w:t>Conformed</w:t>
      </w:r>
      <w:r w:rsidRPr="002C02BF">
        <w:rPr>
          <w:rFonts w:ascii="Arial Nova" w:hAnsi="Arial Nova"/>
          <w:i/>
          <w:iCs/>
          <w:color w:val="002060"/>
          <w:sz w:val="18"/>
          <w:szCs w:val="18"/>
          <w:lang w:val="en-US"/>
        </w:rPr>
        <w:t xml:space="preserve"> container</w:t>
      </w:r>
    </w:p>
    <w:p w14:paraId="6E3965BA" w14:textId="5C341EE6" w:rsidR="00744CF6" w:rsidRPr="002C02BF" w:rsidRDefault="00744CF6" w:rsidP="00744CF6">
      <w:pPr>
        <w:pStyle w:val="Normalheading2"/>
        <w:ind w:left="0"/>
        <w:rPr>
          <w:rFonts w:ascii="Arial Nova" w:hAnsi="Arial Nova"/>
          <w:b/>
          <w:i/>
          <w:iCs/>
          <w:color w:val="7030A0"/>
          <w:sz w:val="18"/>
          <w:szCs w:val="18"/>
        </w:rPr>
      </w:pPr>
      <w:r w:rsidRPr="002C02BF">
        <w:rPr>
          <w:rFonts w:ascii="Arial Nova" w:hAnsi="Arial Nova"/>
          <w:i/>
          <w:iCs/>
          <w:color w:val="002060"/>
          <w:sz w:val="18"/>
          <w:szCs w:val="18"/>
          <w:lang w:val="en-US"/>
        </w:rPr>
        <w:t xml:space="preserve">Target – </w:t>
      </w:r>
      <w:r>
        <w:rPr>
          <w:rFonts w:ascii="Arial Nova" w:hAnsi="Arial Nova"/>
          <w:i/>
          <w:iCs/>
          <w:color w:val="002060"/>
          <w:sz w:val="18"/>
          <w:szCs w:val="18"/>
          <w:lang w:val="en-US"/>
        </w:rPr>
        <w:t xml:space="preserve">Azure SQL DB (Staging </w:t>
      </w:r>
      <w:r w:rsidR="00C63147">
        <w:rPr>
          <w:rFonts w:ascii="Arial Nova" w:hAnsi="Arial Nova"/>
          <w:i/>
          <w:iCs/>
          <w:color w:val="002060"/>
          <w:sz w:val="18"/>
          <w:szCs w:val="18"/>
          <w:lang w:val="en-US"/>
        </w:rPr>
        <w:t>Layer)</w:t>
      </w:r>
    </w:p>
    <w:p w14:paraId="2B007700" w14:textId="77777777" w:rsidR="00744CF6" w:rsidRPr="002C02BF" w:rsidRDefault="00744CF6" w:rsidP="00744CF6">
      <w:pPr>
        <w:pStyle w:val="Normalheading2"/>
        <w:ind w:left="0"/>
        <w:rPr>
          <w:rFonts w:ascii="Arial Nova" w:hAnsi="Arial Nova"/>
          <w:i/>
          <w:iCs/>
          <w:sz w:val="18"/>
          <w:szCs w:val="18"/>
        </w:rPr>
      </w:pPr>
      <w:r w:rsidRPr="002C02BF">
        <w:rPr>
          <w:rFonts w:ascii="Arial Nova" w:hAnsi="Arial Nova"/>
          <w:i/>
          <w:iCs/>
          <w:sz w:val="18"/>
          <w:szCs w:val="18"/>
        </w:rPr>
        <w:t>Dependency – Availability of data in conformed container</w:t>
      </w:r>
    </w:p>
    <w:p w14:paraId="3746FBD1" w14:textId="77777777" w:rsidR="00744CF6" w:rsidRPr="00AC3BB2" w:rsidRDefault="00744CF6" w:rsidP="00FB2C6A">
      <w:pPr>
        <w:pStyle w:val="Heading3"/>
        <w:rPr>
          <w:b/>
          <w:bCs/>
        </w:rPr>
      </w:pPr>
      <w:bookmarkStart w:id="68" w:name="_Toc79581687"/>
      <w:r w:rsidRPr="00AC3BB2">
        <w:rPr>
          <w:b/>
          <w:bCs/>
        </w:rPr>
        <w:t>Destination (Azure SQL DB Staging – Extract – DW layer)</w:t>
      </w:r>
      <w:bookmarkEnd w:id="68"/>
    </w:p>
    <w:p w14:paraId="3937639B" w14:textId="77777777" w:rsidR="00744CF6" w:rsidRPr="002C02BF" w:rsidRDefault="00744CF6" w:rsidP="00744CF6">
      <w:pPr>
        <w:pStyle w:val="Normalheading2"/>
        <w:ind w:left="0"/>
        <w:rPr>
          <w:rFonts w:ascii="Arial Nova" w:hAnsi="Arial Nova"/>
          <w:color w:val="002060"/>
          <w:lang w:val="en-US"/>
        </w:rPr>
      </w:pPr>
      <w:r w:rsidRPr="31876B7E">
        <w:rPr>
          <w:rFonts w:ascii="Arial Nova" w:hAnsi="Arial Nova"/>
          <w:lang w:val="en-US"/>
        </w:rPr>
        <w:t xml:space="preserve">Run the SQL agent/T-SQL script </w:t>
      </w:r>
      <w:commentRangeStart w:id="69"/>
      <w:r w:rsidRPr="31876B7E">
        <w:rPr>
          <w:rFonts w:ascii="Arial Nova" w:hAnsi="Arial Nova"/>
          <w:lang w:val="en-US"/>
        </w:rPr>
        <w:t>manually.</w:t>
      </w:r>
      <w:commentRangeEnd w:id="69"/>
      <w:r>
        <w:rPr>
          <w:rStyle w:val="CommentReference"/>
        </w:rPr>
        <w:commentReference w:id="69"/>
      </w:r>
      <w:r w:rsidRPr="31876B7E">
        <w:rPr>
          <w:rFonts w:ascii="Arial Nova" w:hAnsi="Arial Nova"/>
          <w:lang w:val="en-US"/>
        </w:rPr>
        <w:t xml:space="preserve"> Once the process is completed successfully, verify the data is landed in “Extract” and “DW” layer. Verify the data transformation / (aggregation if any) at destination layer(s) as per transformation rules defined in the data mapping interface. In addition to this, other tests including data integrity, data completeness and schema validation will be carried out</w:t>
      </w:r>
    </w:p>
    <w:p w14:paraId="1CF5139E" w14:textId="77777777" w:rsidR="00744CF6" w:rsidRPr="002C02BF" w:rsidRDefault="00744CF6" w:rsidP="00744CF6">
      <w:pPr>
        <w:pStyle w:val="Normalheading2"/>
        <w:ind w:left="0"/>
        <w:rPr>
          <w:rFonts w:ascii="Arial Nova" w:hAnsi="Arial Nova"/>
          <w:i/>
          <w:iCs/>
          <w:color w:val="002060"/>
          <w:sz w:val="18"/>
          <w:szCs w:val="18"/>
          <w:lang w:val="en-US"/>
        </w:rPr>
      </w:pPr>
      <w:r w:rsidRPr="002C02BF">
        <w:rPr>
          <w:rFonts w:ascii="Arial Nova" w:hAnsi="Arial Nova"/>
          <w:i/>
          <w:iCs/>
          <w:color w:val="002060"/>
          <w:sz w:val="18"/>
          <w:szCs w:val="18"/>
          <w:lang w:val="en-US"/>
        </w:rPr>
        <w:t xml:space="preserve">Source – </w:t>
      </w:r>
      <w:r>
        <w:rPr>
          <w:rFonts w:ascii="Arial Nova" w:hAnsi="Arial Nova"/>
          <w:i/>
          <w:iCs/>
          <w:color w:val="002060"/>
          <w:sz w:val="18"/>
          <w:szCs w:val="18"/>
          <w:lang w:val="en-US"/>
        </w:rPr>
        <w:t>Staging</w:t>
      </w:r>
    </w:p>
    <w:p w14:paraId="00FE53DE" w14:textId="77777777" w:rsidR="00744CF6" w:rsidRPr="002C02BF" w:rsidRDefault="00744CF6" w:rsidP="60CD6E28">
      <w:pPr>
        <w:pStyle w:val="Normalheading2"/>
        <w:ind w:left="0"/>
        <w:rPr>
          <w:rFonts w:ascii="Arial Nova" w:hAnsi="Arial Nova"/>
          <w:b/>
          <w:bCs/>
          <w:i/>
          <w:iCs/>
          <w:color w:val="7030A0"/>
          <w:sz w:val="18"/>
          <w:szCs w:val="18"/>
        </w:rPr>
      </w:pPr>
      <w:commentRangeStart w:id="70"/>
      <w:commentRangeStart w:id="71"/>
      <w:r w:rsidRPr="60CD6E28">
        <w:rPr>
          <w:rFonts w:ascii="Arial Nova" w:hAnsi="Arial Nova"/>
          <w:i/>
          <w:iCs/>
          <w:color w:val="002060"/>
          <w:sz w:val="18"/>
          <w:szCs w:val="18"/>
          <w:lang w:val="en-US"/>
        </w:rPr>
        <w:t xml:space="preserve">Target </w:t>
      </w:r>
      <w:commentRangeEnd w:id="70"/>
      <w:r>
        <w:rPr>
          <w:rStyle w:val="CommentReference"/>
        </w:rPr>
        <w:commentReference w:id="70"/>
      </w:r>
      <w:commentRangeEnd w:id="71"/>
      <w:r w:rsidR="00A31DD9">
        <w:rPr>
          <w:rStyle w:val="CommentReference"/>
          <w:rFonts w:asciiTheme="minorHAnsi" w:eastAsiaTheme="minorHAnsi" w:hAnsiTheme="minorHAnsi" w:cstheme="minorBidi"/>
        </w:rPr>
        <w:commentReference w:id="71"/>
      </w:r>
      <w:r w:rsidRPr="60CD6E28">
        <w:rPr>
          <w:rFonts w:ascii="Arial Nova" w:hAnsi="Arial Nova"/>
          <w:i/>
          <w:iCs/>
          <w:color w:val="002060"/>
          <w:sz w:val="18"/>
          <w:szCs w:val="18"/>
          <w:lang w:val="en-US"/>
        </w:rPr>
        <w:t>– Extract &amp; DW layer</w:t>
      </w:r>
    </w:p>
    <w:p w14:paraId="37E4195B" w14:textId="77777777" w:rsidR="00744CF6" w:rsidRPr="002C02BF" w:rsidRDefault="00744CF6" w:rsidP="00744CF6">
      <w:pPr>
        <w:pStyle w:val="Normalheading2"/>
        <w:ind w:left="0"/>
        <w:rPr>
          <w:rFonts w:ascii="Arial Nova" w:hAnsi="Arial Nova"/>
          <w:i/>
          <w:iCs/>
          <w:sz w:val="18"/>
          <w:szCs w:val="18"/>
        </w:rPr>
      </w:pPr>
      <w:r w:rsidRPr="002C02BF">
        <w:rPr>
          <w:rFonts w:ascii="Arial Nova" w:hAnsi="Arial Nova"/>
          <w:i/>
          <w:iCs/>
          <w:sz w:val="18"/>
          <w:szCs w:val="18"/>
        </w:rPr>
        <w:t xml:space="preserve">Dependency – Availability of data in </w:t>
      </w:r>
      <w:r>
        <w:rPr>
          <w:rFonts w:ascii="Arial Nova" w:hAnsi="Arial Nova"/>
          <w:i/>
          <w:iCs/>
          <w:sz w:val="18"/>
          <w:szCs w:val="18"/>
        </w:rPr>
        <w:t>staging layer</w:t>
      </w:r>
    </w:p>
    <w:p w14:paraId="511683D3" w14:textId="77777777" w:rsidR="00744CF6" w:rsidRPr="00AC3BB2" w:rsidRDefault="00744CF6" w:rsidP="00FB2C6A">
      <w:pPr>
        <w:pStyle w:val="Heading3"/>
        <w:rPr>
          <w:b/>
          <w:bCs/>
        </w:rPr>
      </w:pPr>
      <w:bookmarkStart w:id="72" w:name="_Toc79581688"/>
      <w:commentRangeStart w:id="73"/>
      <w:commentRangeStart w:id="74"/>
      <w:r w:rsidRPr="60CD6E28">
        <w:rPr>
          <w:b/>
          <w:bCs/>
        </w:rPr>
        <w:lastRenderedPageBreak/>
        <w:t>Consumers – via portal / visualisation tool / subscription</w:t>
      </w:r>
      <w:bookmarkEnd w:id="72"/>
      <w:commentRangeEnd w:id="73"/>
      <w:r>
        <w:rPr>
          <w:rStyle w:val="CommentReference"/>
        </w:rPr>
        <w:commentReference w:id="73"/>
      </w:r>
      <w:commentRangeEnd w:id="74"/>
      <w:r w:rsidR="00A31DD9">
        <w:rPr>
          <w:rStyle w:val="CommentReference"/>
          <w:rFonts w:asciiTheme="minorHAnsi" w:eastAsiaTheme="minorHAnsi" w:hAnsiTheme="minorHAnsi" w:cstheme="minorBidi"/>
          <w:color w:val="auto"/>
        </w:rPr>
        <w:commentReference w:id="74"/>
      </w:r>
    </w:p>
    <w:p w14:paraId="67CC19AE" w14:textId="6D2CB125" w:rsidR="00744CF6" w:rsidRDefault="00744CF6" w:rsidP="00744CF6">
      <w:pPr>
        <w:pStyle w:val="Normalheading2"/>
        <w:ind w:left="0"/>
        <w:rPr>
          <w:rFonts w:ascii="Arial Nova" w:hAnsi="Arial Nova"/>
          <w:lang w:val="en-US"/>
        </w:rPr>
      </w:pPr>
      <w:r>
        <w:rPr>
          <w:rFonts w:ascii="Arial Nova" w:hAnsi="Arial Nova"/>
          <w:lang w:val="en-US"/>
        </w:rPr>
        <w:t xml:space="preserve">Consumers </w:t>
      </w:r>
      <w:proofErr w:type="gramStart"/>
      <w:r w:rsidR="00B80D87">
        <w:rPr>
          <w:rFonts w:ascii="Arial Nova" w:hAnsi="Arial Nova"/>
          <w:lang w:val="en-US"/>
        </w:rPr>
        <w:t>are</w:t>
      </w:r>
      <w:r>
        <w:rPr>
          <w:rFonts w:ascii="Arial Nova" w:hAnsi="Arial Nova"/>
          <w:lang w:val="en-US"/>
        </w:rPr>
        <w:t xml:space="preserve"> able to</w:t>
      </w:r>
      <w:proofErr w:type="gramEnd"/>
      <w:r>
        <w:rPr>
          <w:rFonts w:ascii="Arial Nova" w:hAnsi="Arial Nova"/>
          <w:lang w:val="en-US"/>
        </w:rPr>
        <w:t xml:space="preserve"> access the data either by direct access via security implementation like RBAC etc. to ensure that data is accessible only by authorized users and are available only to them or CDP sends </w:t>
      </w:r>
      <w:r w:rsidR="00680510">
        <w:rPr>
          <w:rFonts w:ascii="Arial Nova" w:hAnsi="Arial Nova"/>
          <w:lang w:val="en-US"/>
        </w:rPr>
        <w:t xml:space="preserve">out </w:t>
      </w:r>
      <w:r>
        <w:rPr>
          <w:rFonts w:ascii="Arial Nova" w:hAnsi="Arial Nova"/>
          <w:lang w:val="en-US"/>
        </w:rPr>
        <w:t>data in an agreed format like XML etc. based on subscription via event hub</w:t>
      </w:r>
    </w:p>
    <w:p w14:paraId="2C45E000" w14:textId="0F01AA5D" w:rsidR="00632A03" w:rsidRDefault="00632A03" w:rsidP="004A040C">
      <w:pPr>
        <w:pStyle w:val="Heading1"/>
        <w:rPr>
          <w:lang w:val="en-US"/>
        </w:rPr>
      </w:pPr>
      <w:bookmarkStart w:id="75" w:name="_Toc79581689"/>
      <w:commentRangeStart w:id="76"/>
      <w:commentRangeStart w:id="77"/>
      <w:r>
        <w:rPr>
          <w:lang w:val="en-US"/>
        </w:rPr>
        <w:t>Automation</w:t>
      </w:r>
      <w:bookmarkEnd w:id="75"/>
      <w:commentRangeEnd w:id="76"/>
      <w:r w:rsidR="000D775D">
        <w:rPr>
          <w:rStyle w:val="CommentReference"/>
          <w:rFonts w:asciiTheme="minorHAnsi" w:eastAsiaTheme="minorHAnsi" w:hAnsiTheme="minorHAnsi" w:cstheme="minorBidi"/>
          <w:b w:val="0"/>
          <w:color w:val="auto"/>
        </w:rPr>
        <w:commentReference w:id="76"/>
      </w:r>
      <w:commentRangeEnd w:id="77"/>
      <w:r w:rsidR="00377903">
        <w:rPr>
          <w:rStyle w:val="CommentReference"/>
          <w:rFonts w:asciiTheme="minorHAnsi" w:eastAsiaTheme="minorHAnsi" w:hAnsiTheme="minorHAnsi" w:cstheme="minorBidi"/>
          <w:b w:val="0"/>
          <w:color w:val="auto"/>
        </w:rPr>
        <w:commentReference w:id="77"/>
      </w:r>
    </w:p>
    <w:p w14:paraId="4DF15F91" w14:textId="3FEC16D7" w:rsidR="000A7746" w:rsidRDefault="000A7746" w:rsidP="000A7746">
      <w:pPr>
        <w:rPr>
          <w:lang w:val="en-US"/>
        </w:rPr>
      </w:pPr>
    </w:p>
    <w:p w14:paraId="5F3515CA" w14:textId="2D33462E" w:rsidR="000A7746" w:rsidRDefault="00523C3E" w:rsidP="000A7746">
      <w:pPr>
        <w:rPr>
          <w:lang w:val="en-US"/>
        </w:rPr>
      </w:pPr>
      <w:r w:rsidRPr="60CD6E28">
        <w:rPr>
          <w:lang w:val="en-US"/>
        </w:rPr>
        <w:t xml:space="preserve">The automation process within CDP will be a work-in-progress activity and the key area to automate is as below. To start with </w:t>
      </w:r>
      <w:commentRangeStart w:id="78"/>
      <w:commentRangeStart w:id="79"/>
      <w:r w:rsidRPr="60CD6E28">
        <w:rPr>
          <w:lang w:val="en-US"/>
        </w:rPr>
        <w:t>manual</w:t>
      </w:r>
      <w:r w:rsidRPr="00EE7E5E">
        <w:rPr>
          <w:strike/>
          <w:color w:val="FF0000"/>
          <w:lang w:val="en-US"/>
        </w:rPr>
        <w:t>/</w:t>
      </w:r>
      <w:commentRangeStart w:id="80"/>
      <w:commentRangeStart w:id="81"/>
      <w:r w:rsidRPr="00EE7E5E">
        <w:rPr>
          <w:strike/>
          <w:color w:val="FF0000"/>
          <w:lang w:val="en-US"/>
        </w:rPr>
        <w:t>semi-automation</w:t>
      </w:r>
      <w:commentRangeEnd w:id="80"/>
      <w:r w:rsidRPr="00EE7E5E">
        <w:rPr>
          <w:rStyle w:val="CommentReference"/>
          <w:color w:val="FF0000"/>
        </w:rPr>
        <w:commentReference w:id="80"/>
      </w:r>
      <w:commentRangeEnd w:id="81"/>
      <w:r w:rsidR="00EE7E5E" w:rsidRPr="00EE7E5E">
        <w:rPr>
          <w:rStyle w:val="CommentReference"/>
          <w:color w:val="FF0000"/>
        </w:rPr>
        <w:commentReference w:id="81"/>
      </w:r>
      <w:r w:rsidRPr="60CD6E28">
        <w:rPr>
          <w:lang w:val="en-US"/>
        </w:rPr>
        <w:t>,</w:t>
      </w:r>
      <w:commentRangeEnd w:id="78"/>
      <w:r>
        <w:rPr>
          <w:rStyle w:val="CommentReference"/>
        </w:rPr>
        <w:commentReference w:id="78"/>
      </w:r>
      <w:commentRangeEnd w:id="79"/>
      <w:r w:rsidR="00EE7E5E">
        <w:rPr>
          <w:rStyle w:val="CommentReference"/>
        </w:rPr>
        <w:commentReference w:id="79"/>
      </w:r>
      <w:r w:rsidRPr="60CD6E28">
        <w:rPr>
          <w:lang w:val="en-US"/>
        </w:rPr>
        <w:t xml:space="preserve"> each of the below </w:t>
      </w:r>
      <w:r w:rsidR="00D74804" w:rsidRPr="60CD6E28">
        <w:rPr>
          <w:lang w:val="en-US"/>
        </w:rPr>
        <w:t xml:space="preserve">area </w:t>
      </w:r>
      <w:r w:rsidRPr="60CD6E28">
        <w:rPr>
          <w:lang w:val="en-US"/>
        </w:rPr>
        <w:t>will be automated (where possible) to achieve the benefit of running the tests quickly</w:t>
      </w:r>
      <w:r w:rsidR="00C707F7" w:rsidRPr="60CD6E28">
        <w:rPr>
          <w:lang w:val="en-US"/>
        </w:rPr>
        <w:t xml:space="preserve"> with the aiming to achieve 100% automation.</w:t>
      </w:r>
    </w:p>
    <w:p w14:paraId="25E22386" w14:textId="7B4B3A6E" w:rsidR="00523C3E" w:rsidRDefault="00523C3E" w:rsidP="000A7746">
      <w:pPr>
        <w:rPr>
          <w:lang w:val="en-US"/>
        </w:rPr>
      </w:pPr>
    </w:p>
    <w:tbl>
      <w:tblPr>
        <w:tblW w:w="8500" w:type="dxa"/>
        <w:tblLook w:val="04A0" w:firstRow="1" w:lastRow="0" w:firstColumn="1" w:lastColumn="0" w:noHBand="0" w:noVBand="1"/>
      </w:tblPr>
      <w:tblGrid>
        <w:gridCol w:w="2405"/>
        <w:gridCol w:w="6095"/>
      </w:tblGrid>
      <w:tr w:rsidR="00D74804" w:rsidRPr="00D74804" w14:paraId="5F11A658" w14:textId="77777777" w:rsidTr="00D74804">
        <w:trPr>
          <w:trHeight w:val="810"/>
        </w:trPr>
        <w:tc>
          <w:tcPr>
            <w:tcW w:w="2405"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30274EF6" w14:textId="77777777" w:rsidR="00D74804" w:rsidRPr="00D74804" w:rsidRDefault="00D74804" w:rsidP="00D74804">
            <w:pPr>
              <w:spacing w:after="0" w:line="240" w:lineRule="auto"/>
              <w:jc w:val="center"/>
              <w:rPr>
                <w:rFonts w:ascii="Arial Nova" w:eastAsia="Times New Roman" w:hAnsi="Arial Nova" w:cs="Times New Roman"/>
                <w:color w:val="FFFFFF" w:themeColor="background1"/>
                <w:sz w:val="20"/>
                <w:szCs w:val="20"/>
                <w:lang w:eastAsia="en-GB"/>
              </w:rPr>
            </w:pPr>
            <w:r w:rsidRPr="00D74804">
              <w:rPr>
                <w:rFonts w:ascii="Arial Nova" w:eastAsia="Times New Roman" w:hAnsi="Arial Nova" w:cs="Times New Roman"/>
                <w:color w:val="FFFFFF" w:themeColor="background1"/>
                <w:sz w:val="20"/>
                <w:szCs w:val="20"/>
                <w:lang w:eastAsia="en-GB"/>
              </w:rPr>
              <w:t>Test Automation Area</w:t>
            </w:r>
          </w:p>
        </w:tc>
        <w:tc>
          <w:tcPr>
            <w:tcW w:w="6095"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6F0CF4A1" w14:textId="77777777" w:rsidR="00D74804" w:rsidRPr="00D74804" w:rsidRDefault="00D74804" w:rsidP="00D74804">
            <w:pPr>
              <w:spacing w:after="0" w:line="240" w:lineRule="auto"/>
              <w:jc w:val="center"/>
              <w:rPr>
                <w:rFonts w:ascii="Arial Nova" w:eastAsia="Times New Roman" w:hAnsi="Arial Nova" w:cs="Times New Roman"/>
                <w:color w:val="FFFFFF" w:themeColor="background1"/>
                <w:sz w:val="20"/>
                <w:szCs w:val="20"/>
                <w:lang w:eastAsia="en-GB"/>
              </w:rPr>
            </w:pPr>
            <w:r w:rsidRPr="00D74804">
              <w:rPr>
                <w:rFonts w:ascii="Arial Nova" w:eastAsia="Times New Roman" w:hAnsi="Arial Nova" w:cs="Times New Roman"/>
                <w:color w:val="FFFFFF" w:themeColor="background1"/>
                <w:sz w:val="20"/>
                <w:szCs w:val="20"/>
                <w:lang w:eastAsia="en-GB"/>
              </w:rPr>
              <w:t>Description</w:t>
            </w:r>
          </w:p>
        </w:tc>
      </w:tr>
      <w:tr w:rsidR="00D74804" w:rsidRPr="00D74804" w14:paraId="21E54CB8" w14:textId="77777777" w:rsidTr="00D74804">
        <w:trPr>
          <w:trHeight w:val="255"/>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43276080"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Azure SQL DB</w:t>
            </w:r>
          </w:p>
        </w:tc>
        <w:tc>
          <w:tcPr>
            <w:tcW w:w="6095" w:type="dxa"/>
            <w:tcBorders>
              <w:top w:val="nil"/>
              <w:left w:val="nil"/>
              <w:bottom w:val="single" w:sz="4" w:space="0" w:color="auto"/>
              <w:right w:val="single" w:sz="4" w:space="0" w:color="auto"/>
            </w:tcBorders>
            <w:shd w:val="clear" w:color="auto" w:fill="auto"/>
            <w:noWrap/>
            <w:vAlign w:val="bottom"/>
            <w:hideMark/>
          </w:tcPr>
          <w:p w14:paraId="58ADE2DE"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 xml:space="preserve">Validation - Data Mapping / Data Integrity / Transformation </w:t>
            </w:r>
          </w:p>
        </w:tc>
      </w:tr>
      <w:tr w:rsidR="00D74804" w:rsidRPr="00D74804" w14:paraId="794C94DC" w14:textId="77777777" w:rsidTr="00D74804">
        <w:trPr>
          <w:trHeight w:val="78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74BD0229"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ADF - Pipeline</w:t>
            </w:r>
          </w:p>
        </w:tc>
        <w:tc>
          <w:tcPr>
            <w:tcW w:w="6095" w:type="dxa"/>
            <w:tcBorders>
              <w:top w:val="nil"/>
              <w:left w:val="nil"/>
              <w:bottom w:val="single" w:sz="4" w:space="0" w:color="auto"/>
              <w:right w:val="single" w:sz="4" w:space="0" w:color="auto"/>
            </w:tcBorders>
            <w:shd w:val="clear" w:color="auto" w:fill="auto"/>
            <w:noWrap/>
            <w:vAlign w:val="bottom"/>
            <w:hideMark/>
          </w:tcPr>
          <w:p w14:paraId="1208DE80"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 xml:space="preserve">Process to extract &amp; load source data </w:t>
            </w:r>
          </w:p>
        </w:tc>
      </w:tr>
      <w:tr w:rsidR="00D74804" w:rsidRPr="00D74804" w14:paraId="5103A1A7" w14:textId="77777777" w:rsidTr="00D74804">
        <w:trPr>
          <w:trHeight w:val="30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626F0D"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Azure Functions</w:t>
            </w:r>
          </w:p>
        </w:tc>
        <w:tc>
          <w:tcPr>
            <w:tcW w:w="6095" w:type="dxa"/>
            <w:tcBorders>
              <w:top w:val="single" w:sz="4" w:space="0" w:color="auto"/>
              <w:left w:val="nil"/>
              <w:bottom w:val="single" w:sz="4" w:space="0" w:color="auto"/>
              <w:right w:val="single" w:sz="4" w:space="0" w:color="auto"/>
            </w:tcBorders>
            <w:shd w:val="clear" w:color="auto" w:fill="auto"/>
            <w:noWrap/>
            <w:vAlign w:val="bottom"/>
            <w:hideMark/>
          </w:tcPr>
          <w:p w14:paraId="6E4B1222"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Process to extract &amp; load data via Event Hub</w:t>
            </w:r>
          </w:p>
        </w:tc>
      </w:tr>
      <w:tr w:rsidR="00D74804" w:rsidRPr="00D74804" w14:paraId="2BFAFFD5" w14:textId="77777777" w:rsidTr="00D74804">
        <w:trPr>
          <w:trHeight w:val="255"/>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35D74E3"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Outgoing Message</w:t>
            </w:r>
          </w:p>
        </w:tc>
        <w:tc>
          <w:tcPr>
            <w:tcW w:w="6095" w:type="dxa"/>
            <w:tcBorders>
              <w:top w:val="nil"/>
              <w:left w:val="nil"/>
              <w:bottom w:val="single" w:sz="4" w:space="0" w:color="auto"/>
              <w:right w:val="single" w:sz="4" w:space="0" w:color="auto"/>
            </w:tcBorders>
            <w:shd w:val="clear" w:color="auto" w:fill="auto"/>
            <w:noWrap/>
            <w:vAlign w:val="bottom"/>
            <w:hideMark/>
          </w:tcPr>
          <w:p w14:paraId="0359ED8E" w14:textId="77777777" w:rsidR="00D74804" w:rsidRPr="00D74804" w:rsidRDefault="00D74804" w:rsidP="00D74804">
            <w:pPr>
              <w:spacing w:after="0" w:line="240" w:lineRule="auto"/>
              <w:rPr>
                <w:rFonts w:ascii="Arial Nova" w:eastAsia="Times New Roman" w:hAnsi="Arial Nova" w:cs="Times New Roman"/>
                <w:color w:val="000000"/>
                <w:sz w:val="20"/>
                <w:szCs w:val="20"/>
                <w:lang w:eastAsia="en-GB"/>
              </w:rPr>
            </w:pPr>
            <w:r w:rsidRPr="00D74804">
              <w:rPr>
                <w:rFonts w:ascii="Arial Nova" w:eastAsia="Times New Roman" w:hAnsi="Arial Nova" w:cs="Times New Roman"/>
                <w:color w:val="000000"/>
                <w:sz w:val="20"/>
                <w:szCs w:val="20"/>
                <w:lang w:eastAsia="en-GB"/>
              </w:rPr>
              <w:t>Outgoing data CDP - Consumers based on subscription</w:t>
            </w:r>
          </w:p>
        </w:tc>
      </w:tr>
    </w:tbl>
    <w:p w14:paraId="100D97C2" w14:textId="77777777" w:rsidR="00D74804" w:rsidRDefault="00D74804" w:rsidP="000A7746">
      <w:pPr>
        <w:rPr>
          <w:lang w:val="en-US"/>
        </w:rPr>
      </w:pPr>
    </w:p>
    <w:p w14:paraId="2C5D3B97" w14:textId="164AFE58" w:rsidR="007875B3" w:rsidRDefault="007875B3" w:rsidP="007875B3">
      <w:pPr>
        <w:pStyle w:val="Heading1"/>
        <w:rPr>
          <w:lang w:val="en-US"/>
        </w:rPr>
      </w:pPr>
      <w:r>
        <w:rPr>
          <w:lang w:val="en-US"/>
        </w:rPr>
        <w:t xml:space="preserve"> </w:t>
      </w:r>
      <w:bookmarkStart w:id="82" w:name="_Toc79581690"/>
      <w:commentRangeStart w:id="83"/>
      <w:commentRangeStart w:id="84"/>
      <w:r>
        <w:rPr>
          <w:lang w:val="en-US"/>
        </w:rPr>
        <w:t>Environments</w:t>
      </w:r>
      <w:bookmarkEnd w:id="82"/>
      <w:commentRangeEnd w:id="83"/>
      <w:r w:rsidR="003741AD">
        <w:rPr>
          <w:rStyle w:val="CommentReference"/>
          <w:rFonts w:asciiTheme="minorHAnsi" w:eastAsiaTheme="minorHAnsi" w:hAnsiTheme="minorHAnsi" w:cstheme="minorBidi"/>
          <w:b w:val="0"/>
          <w:color w:val="auto"/>
        </w:rPr>
        <w:commentReference w:id="83"/>
      </w:r>
      <w:commentRangeEnd w:id="84"/>
      <w:r w:rsidR="00EE7E5E">
        <w:rPr>
          <w:rStyle w:val="CommentReference"/>
          <w:rFonts w:asciiTheme="minorHAnsi" w:eastAsiaTheme="minorHAnsi" w:hAnsiTheme="minorHAnsi" w:cstheme="minorBidi"/>
          <w:b w:val="0"/>
          <w:color w:val="auto"/>
        </w:rPr>
        <w:commentReference w:id="84"/>
      </w:r>
    </w:p>
    <w:p w14:paraId="560C3EF3" w14:textId="2ED7C6F9" w:rsidR="007875B3" w:rsidRDefault="007875B3" w:rsidP="007875B3">
      <w:pPr>
        <w:rPr>
          <w:lang w:val="en-US"/>
        </w:rPr>
      </w:pPr>
    </w:p>
    <w:p w14:paraId="26F8F801" w14:textId="734185BB" w:rsidR="007875B3" w:rsidRDefault="007875B3" w:rsidP="007875B3">
      <w:pPr>
        <w:rPr>
          <w:lang w:val="en-US"/>
        </w:rPr>
      </w:pPr>
      <w:r>
        <w:rPr>
          <w:lang w:val="en-US"/>
        </w:rPr>
        <w:t xml:space="preserve">Summary of environments as below </w:t>
      </w:r>
      <w:r w:rsidR="00FA5F8C">
        <w:rPr>
          <w:lang w:val="en-US"/>
        </w:rPr>
        <w:t>(Being discussed)</w:t>
      </w:r>
    </w:p>
    <w:tbl>
      <w:tblPr>
        <w:tblStyle w:val="TableGrid"/>
        <w:tblW w:w="9493" w:type="dxa"/>
        <w:tblLook w:val="04A0" w:firstRow="1" w:lastRow="0" w:firstColumn="1" w:lastColumn="0" w:noHBand="0" w:noVBand="1"/>
      </w:tblPr>
      <w:tblGrid>
        <w:gridCol w:w="3005"/>
        <w:gridCol w:w="6488"/>
      </w:tblGrid>
      <w:tr w:rsidR="007875B3" w14:paraId="1C359F6B" w14:textId="77777777" w:rsidTr="60CD6E28">
        <w:tc>
          <w:tcPr>
            <w:tcW w:w="3005" w:type="dxa"/>
            <w:shd w:val="clear" w:color="auto" w:fill="F2F2F2" w:themeFill="background1" w:themeFillShade="F2"/>
          </w:tcPr>
          <w:p w14:paraId="406064DD" w14:textId="51B90FFD" w:rsidR="007875B3" w:rsidRPr="007875B3" w:rsidRDefault="007875B3" w:rsidP="007875B3">
            <w:pPr>
              <w:rPr>
                <w:rFonts w:ascii="Arial Nova" w:hAnsi="Arial Nova"/>
                <w:b/>
                <w:bCs/>
                <w:sz w:val="20"/>
                <w:szCs w:val="20"/>
                <w:lang w:val="en-US"/>
              </w:rPr>
            </w:pPr>
            <w:r w:rsidRPr="007875B3">
              <w:rPr>
                <w:rFonts w:ascii="Arial Nova" w:hAnsi="Arial Nova"/>
                <w:b/>
                <w:bCs/>
                <w:sz w:val="20"/>
                <w:szCs w:val="20"/>
                <w:lang w:val="en-US"/>
              </w:rPr>
              <w:t>Environment</w:t>
            </w:r>
          </w:p>
        </w:tc>
        <w:tc>
          <w:tcPr>
            <w:tcW w:w="6488" w:type="dxa"/>
            <w:shd w:val="clear" w:color="auto" w:fill="F2F2F2" w:themeFill="background1" w:themeFillShade="F2"/>
          </w:tcPr>
          <w:p w14:paraId="4D0A418F" w14:textId="44337992" w:rsidR="007875B3" w:rsidRPr="007875B3" w:rsidRDefault="007875B3" w:rsidP="007875B3">
            <w:pPr>
              <w:rPr>
                <w:rFonts w:ascii="Arial Nova" w:hAnsi="Arial Nova"/>
                <w:b/>
                <w:bCs/>
                <w:sz w:val="20"/>
                <w:szCs w:val="20"/>
                <w:lang w:val="en-US"/>
              </w:rPr>
            </w:pPr>
            <w:r w:rsidRPr="007875B3">
              <w:rPr>
                <w:rFonts w:ascii="Arial Nova" w:hAnsi="Arial Nova"/>
                <w:b/>
                <w:bCs/>
                <w:sz w:val="20"/>
                <w:szCs w:val="20"/>
                <w:lang w:val="en-US"/>
              </w:rPr>
              <w:t>Description</w:t>
            </w:r>
          </w:p>
        </w:tc>
      </w:tr>
      <w:tr w:rsidR="007875B3" w14:paraId="51E0A197" w14:textId="77777777" w:rsidTr="60CD6E28">
        <w:tc>
          <w:tcPr>
            <w:tcW w:w="3005" w:type="dxa"/>
          </w:tcPr>
          <w:p w14:paraId="50318BA2" w14:textId="57B91300" w:rsidR="007875B3" w:rsidRPr="007875B3" w:rsidRDefault="007875B3" w:rsidP="007875B3">
            <w:pPr>
              <w:rPr>
                <w:rFonts w:ascii="Arial Nova" w:hAnsi="Arial Nova"/>
                <w:sz w:val="20"/>
                <w:szCs w:val="20"/>
                <w:lang w:val="en-US"/>
              </w:rPr>
            </w:pPr>
            <w:r w:rsidRPr="007875B3">
              <w:rPr>
                <w:rFonts w:ascii="Arial Nova" w:hAnsi="Arial Nova"/>
                <w:sz w:val="20"/>
                <w:szCs w:val="20"/>
                <w:lang w:val="en-US"/>
              </w:rPr>
              <w:t>DEV</w:t>
            </w:r>
          </w:p>
        </w:tc>
        <w:tc>
          <w:tcPr>
            <w:tcW w:w="6488" w:type="dxa"/>
          </w:tcPr>
          <w:p w14:paraId="17C6B5CC" w14:textId="7AAE6586" w:rsidR="007875B3" w:rsidRPr="007875B3" w:rsidRDefault="007875B3" w:rsidP="007875B3">
            <w:pPr>
              <w:rPr>
                <w:rFonts w:ascii="Arial Nova" w:hAnsi="Arial Nova"/>
                <w:sz w:val="20"/>
                <w:szCs w:val="20"/>
                <w:lang w:val="en-US"/>
              </w:rPr>
            </w:pPr>
            <w:commentRangeStart w:id="85"/>
            <w:r w:rsidRPr="60CD6E28">
              <w:rPr>
                <w:rFonts w:ascii="Arial Nova" w:hAnsi="Arial Nova"/>
                <w:sz w:val="20"/>
                <w:szCs w:val="20"/>
                <w:lang w:val="en-US"/>
              </w:rPr>
              <w:t>Development + Unit Test</w:t>
            </w:r>
            <w:commentRangeEnd w:id="85"/>
            <w:r>
              <w:rPr>
                <w:rStyle w:val="CommentReference"/>
              </w:rPr>
              <w:commentReference w:id="85"/>
            </w:r>
          </w:p>
        </w:tc>
      </w:tr>
      <w:tr w:rsidR="007875B3" w14:paraId="73A1AA1D" w14:textId="77777777" w:rsidTr="60CD6E28">
        <w:tc>
          <w:tcPr>
            <w:tcW w:w="3005" w:type="dxa"/>
          </w:tcPr>
          <w:p w14:paraId="688ECE95" w14:textId="01169B59" w:rsidR="007875B3" w:rsidRPr="007875B3" w:rsidRDefault="002766CF" w:rsidP="007875B3">
            <w:pPr>
              <w:rPr>
                <w:rFonts w:ascii="Arial Nova" w:hAnsi="Arial Nova"/>
                <w:sz w:val="20"/>
                <w:szCs w:val="20"/>
                <w:lang w:val="en-US"/>
              </w:rPr>
            </w:pPr>
            <w:r>
              <w:rPr>
                <w:rFonts w:ascii="Arial Nova" w:hAnsi="Arial Nova"/>
                <w:sz w:val="20"/>
                <w:szCs w:val="20"/>
                <w:lang w:val="en-US"/>
              </w:rPr>
              <w:t>TEST</w:t>
            </w:r>
          </w:p>
        </w:tc>
        <w:tc>
          <w:tcPr>
            <w:tcW w:w="6488" w:type="dxa"/>
          </w:tcPr>
          <w:p w14:paraId="499810A1" w14:textId="6B385599" w:rsidR="007875B3" w:rsidRPr="007875B3" w:rsidRDefault="002766CF" w:rsidP="007875B3">
            <w:pPr>
              <w:rPr>
                <w:rFonts w:ascii="Arial Nova" w:hAnsi="Arial Nova"/>
                <w:sz w:val="20"/>
                <w:szCs w:val="20"/>
                <w:lang w:val="en-US"/>
              </w:rPr>
            </w:pPr>
            <w:r>
              <w:rPr>
                <w:rFonts w:ascii="Arial Nova" w:hAnsi="Arial Nova"/>
                <w:sz w:val="20"/>
                <w:szCs w:val="20"/>
                <w:lang w:val="en-US"/>
              </w:rPr>
              <w:t xml:space="preserve">SIT </w:t>
            </w:r>
            <w:r w:rsidR="007875B3" w:rsidRPr="007875B3">
              <w:rPr>
                <w:rFonts w:ascii="Arial Nova" w:hAnsi="Arial Nova"/>
                <w:sz w:val="20"/>
                <w:szCs w:val="20"/>
                <w:lang w:val="en-US"/>
              </w:rPr>
              <w:t xml:space="preserve">Functional + </w:t>
            </w:r>
            <w:r w:rsidR="007875B3">
              <w:rPr>
                <w:rFonts w:ascii="Arial Nova" w:hAnsi="Arial Nova"/>
                <w:sz w:val="20"/>
                <w:szCs w:val="20"/>
                <w:lang w:val="en-US"/>
              </w:rPr>
              <w:t xml:space="preserve">Security </w:t>
            </w:r>
            <w:r w:rsidR="00782A2E">
              <w:rPr>
                <w:rFonts w:ascii="Arial Nova" w:hAnsi="Arial Nova"/>
                <w:sz w:val="20"/>
                <w:szCs w:val="20"/>
                <w:lang w:val="en-US"/>
              </w:rPr>
              <w:t xml:space="preserve">(application/data) </w:t>
            </w:r>
            <w:r w:rsidR="007875B3">
              <w:rPr>
                <w:rFonts w:ascii="Arial Nova" w:hAnsi="Arial Nova"/>
                <w:sz w:val="20"/>
                <w:szCs w:val="20"/>
                <w:lang w:val="en-US"/>
              </w:rPr>
              <w:t xml:space="preserve">+ </w:t>
            </w:r>
            <w:r w:rsidR="007875B3" w:rsidRPr="007875B3">
              <w:rPr>
                <w:rFonts w:ascii="Arial Nova" w:hAnsi="Arial Nova"/>
                <w:sz w:val="20"/>
                <w:szCs w:val="20"/>
                <w:lang w:val="en-US"/>
              </w:rPr>
              <w:t>Component Integration (within CDP)</w:t>
            </w:r>
            <w:r w:rsidR="00EB6DFC">
              <w:rPr>
                <w:rFonts w:ascii="Arial Nova" w:hAnsi="Arial Nova"/>
                <w:sz w:val="20"/>
                <w:szCs w:val="20"/>
                <w:lang w:val="en-US"/>
              </w:rPr>
              <w:t xml:space="preserve"> + </w:t>
            </w:r>
            <w:commentRangeStart w:id="86"/>
            <w:r w:rsidR="00EB6DFC">
              <w:rPr>
                <w:rFonts w:ascii="Arial Nova" w:hAnsi="Arial Nova"/>
                <w:sz w:val="20"/>
                <w:szCs w:val="20"/>
                <w:lang w:val="en-US"/>
              </w:rPr>
              <w:t>NFT</w:t>
            </w:r>
            <w:commentRangeEnd w:id="86"/>
            <w:r w:rsidR="0057224F">
              <w:rPr>
                <w:rStyle w:val="CommentReference"/>
              </w:rPr>
              <w:commentReference w:id="86"/>
            </w:r>
          </w:p>
        </w:tc>
      </w:tr>
      <w:tr w:rsidR="007875B3" w14:paraId="466AB9F9" w14:textId="77777777" w:rsidTr="60CD6E28">
        <w:tc>
          <w:tcPr>
            <w:tcW w:w="3005" w:type="dxa"/>
          </w:tcPr>
          <w:p w14:paraId="31DBC406" w14:textId="33D94BA6" w:rsidR="007875B3" w:rsidRPr="007875B3" w:rsidRDefault="007875B3" w:rsidP="007875B3">
            <w:pPr>
              <w:rPr>
                <w:rFonts w:ascii="Arial Nova" w:hAnsi="Arial Nova"/>
                <w:sz w:val="20"/>
                <w:szCs w:val="20"/>
                <w:lang w:val="en-US"/>
              </w:rPr>
            </w:pPr>
            <w:r w:rsidRPr="007875B3">
              <w:rPr>
                <w:rFonts w:ascii="Arial Nova" w:hAnsi="Arial Nova"/>
                <w:sz w:val="20"/>
                <w:szCs w:val="20"/>
                <w:lang w:val="en-US"/>
              </w:rPr>
              <w:t>UAT</w:t>
            </w:r>
          </w:p>
        </w:tc>
        <w:tc>
          <w:tcPr>
            <w:tcW w:w="6488" w:type="dxa"/>
          </w:tcPr>
          <w:p w14:paraId="56FBD5BF" w14:textId="4CDB1BFB" w:rsidR="007875B3" w:rsidRPr="007875B3" w:rsidRDefault="007875B3" w:rsidP="007875B3">
            <w:pPr>
              <w:rPr>
                <w:rFonts w:ascii="Arial Nova" w:hAnsi="Arial Nova"/>
                <w:sz w:val="20"/>
                <w:szCs w:val="20"/>
                <w:lang w:val="en-US"/>
              </w:rPr>
            </w:pPr>
            <w:r w:rsidRPr="007875B3">
              <w:rPr>
                <w:rFonts w:ascii="Arial Nova" w:hAnsi="Arial Nova"/>
                <w:sz w:val="20"/>
                <w:szCs w:val="20"/>
                <w:lang w:val="en-US"/>
              </w:rPr>
              <w:t xml:space="preserve">Integration </w:t>
            </w:r>
            <w:r>
              <w:rPr>
                <w:rFonts w:ascii="Arial Nova" w:hAnsi="Arial Nova"/>
                <w:sz w:val="20"/>
                <w:szCs w:val="20"/>
                <w:lang w:val="en-US"/>
              </w:rPr>
              <w:t>Testing (</w:t>
            </w:r>
            <w:r w:rsidRPr="007875B3">
              <w:rPr>
                <w:rFonts w:ascii="Arial Nova" w:hAnsi="Arial Nova"/>
                <w:sz w:val="20"/>
                <w:szCs w:val="20"/>
                <w:lang w:val="en-US"/>
              </w:rPr>
              <w:t xml:space="preserve">CDP </w:t>
            </w:r>
            <w:r>
              <w:rPr>
                <w:rFonts w:ascii="Arial Nova" w:hAnsi="Arial Nova"/>
                <w:sz w:val="20"/>
                <w:szCs w:val="20"/>
                <w:lang w:val="en-US"/>
              </w:rPr>
              <w:t>+ Portal/Visualisation Power BI/Tableau etc.)</w:t>
            </w:r>
          </w:p>
        </w:tc>
      </w:tr>
      <w:tr w:rsidR="007875B3" w14:paraId="0C12C7DA" w14:textId="77777777" w:rsidTr="60CD6E28">
        <w:tc>
          <w:tcPr>
            <w:tcW w:w="3005" w:type="dxa"/>
          </w:tcPr>
          <w:p w14:paraId="2E121EA1" w14:textId="42B1096F" w:rsidR="007875B3" w:rsidRPr="007875B3" w:rsidRDefault="007875B3" w:rsidP="007875B3">
            <w:pPr>
              <w:rPr>
                <w:rFonts w:ascii="Arial Nova" w:hAnsi="Arial Nova"/>
                <w:sz w:val="20"/>
                <w:szCs w:val="20"/>
                <w:lang w:val="en-US"/>
              </w:rPr>
            </w:pPr>
            <w:r w:rsidRPr="007875B3">
              <w:rPr>
                <w:rFonts w:ascii="Arial Nova" w:hAnsi="Arial Nova"/>
                <w:sz w:val="20"/>
                <w:szCs w:val="20"/>
                <w:lang w:val="en-US"/>
              </w:rPr>
              <w:t>Pre-Prod</w:t>
            </w:r>
          </w:p>
        </w:tc>
        <w:tc>
          <w:tcPr>
            <w:tcW w:w="6488" w:type="dxa"/>
          </w:tcPr>
          <w:p w14:paraId="082DC9B4" w14:textId="3E934773" w:rsidR="007875B3" w:rsidRPr="007875B3" w:rsidRDefault="007875B3" w:rsidP="007875B3">
            <w:pPr>
              <w:rPr>
                <w:rFonts w:ascii="Arial Nova" w:hAnsi="Arial Nova"/>
                <w:sz w:val="20"/>
                <w:szCs w:val="20"/>
                <w:lang w:val="en-US"/>
              </w:rPr>
            </w:pPr>
            <w:r w:rsidRPr="007875B3">
              <w:rPr>
                <w:rFonts w:ascii="Arial Nova" w:hAnsi="Arial Nova"/>
                <w:sz w:val="20"/>
                <w:szCs w:val="20"/>
                <w:lang w:val="en-US"/>
              </w:rPr>
              <w:t>Non-Functional Test</w:t>
            </w:r>
            <w:r w:rsidR="00782A2E">
              <w:rPr>
                <w:rFonts w:ascii="Arial Nova" w:hAnsi="Arial Nova"/>
                <w:sz w:val="20"/>
                <w:szCs w:val="20"/>
                <w:lang w:val="en-US"/>
              </w:rPr>
              <w:t xml:space="preserve"> based on NFT requirements</w:t>
            </w:r>
          </w:p>
        </w:tc>
      </w:tr>
      <w:tr w:rsidR="007875B3" w14:paraId="1EF9447D" w14:textId="77777777" w:rsidTr="60CD6E28">
        <w:tc>
          <w:tcPr>
            <w:tcW w:w="3005" w:type="dxa"/>
          </w:tcPr>
          <w:p w14:paraId="1EDB9E0C" w14:textId="641557A0" w:rsidR="007875B3" w:rsidRPr="007875B3" w:rsidRDefault="007875B3" w:rsidP="007875B3">
            <w:pPr>
              <w:rPr>
                <w:rFonts w:ascii="Arial Nova" w:hAnsi="Arial Nova"/>
                <w:sz w:val="20"/>
                <w:szCs w:val="20"/>
                <w:lang w:val="en-US"/>
              </w:rPr>
            </w:pPr>
            <w:r w:rsidRPr="007875B3">
              <w:rPr>
                <w:rFonts w:ascii="Arial Nova" w:hAnsi="Arial Nova"/>
                <w:sz w:val="20"/>
                <w:szCs w:val="20"/>
                <w:lang w:val="en-US"/>
              </w:rPr>
              <w:t>Prod</w:t>
            </w:r>
          </w:p>
        </w:tc>
        <w:tc>
          <w:tcPr>
            <w:tcW w:w="6488" w:type="dxa"/>
          </w:tcPr>
          <w:p w14:paraId="6A4AF9FD" w14:textId="11F117F6" w:rsidR="007875B3" w:rsidRPr="007875B3" w:rsidRDefault="007875B3" w:rsidP="007875B3">
            <w:pPr>
              <w:rPr>
                <w:rFonts w:ascii="Arial Nova" w:hAnsi="Arial Nova"/>
                <w:sz w:val="20"/>
                <w:szCs w:val="20"/>
                <w:lang w:val="en-US"/>
              </w:rPr>
            </w:pPr>
            <w:r>
              <w:rPr>
                <w:rFonts w:ascii="Arial Nova" w:hAnsi="Arial Nova"/>
                <w:sz w:val="20"/>
                <w:szCs w:val="20"/>
                <w:lang w:val="en-US"/>
              </w:rPr>
              <w:t>RFO – Ready for Operation</w:t>
            </w:r>
            <w:r w:rsidR="006D4511">
              <w:rPr>
                <w:rFonts w:ascii="Arial Nova" w:hAnsi="Arial Nova"/>
                <w:sz w:val="20"/>
                <w:szCs w:val="20"/>
                <w:lang w:val="en-US"/>
              </w:rPr>
              <w:t xml:space="preserve"> (Data Reconciliation)</w:t>
            </w:r>
          </w:p>
        </w:tc>
      </w:tr>
    </w:tbl>
    <w:p w14:paraId="35420E81" w14:textId="45ACABA3" w:rsidR="005B0B48" w:rsidRDefault="005B0B48" w:rsidP="007875B3">
      <w:pPr>
        <w:rPr>
          <w:lang w:val="en-US"/>
        </w:rPr>
      </w:pPr>
    </w:p>
    <w:p w14:paraId="0C4173B2" w14:textId="77777777" w:rsidR="005B0B48" w:rsidRDefault="005B0B48">
      <w:pPr>
        <w:rPr>
          <w:lang w:val="en-US"/>
        </w:rPr>
      </w:pPr>
      <w:r>
        <w:rPr>
          <w:lang w:val="en-US"/>
        </w:rPr>
        <w:br w:type="page"/>
      </w:r>
    </w:p>
    <w:p w14:paraId="5948388F" w14:textId="77777777" w:rsidR="00E4465A" w:rsidRDefault="00632A03" w:rsidP="004A040C">
      <w:pPr>
        <w:pStyle w:val="Heading1"/>
      </w:pPr>
      <w:bookmarkStart w:id="87" w:name="_Toc79581691"/>
      <w:bookmarkStart w:id="88" w:name="_Toc77167878"/>
      <w:r w:rsidRPr="0097695E">
        <w:lastRenderedPageBreak/>
        <w:t>Test Data</w:t>
      </w:r>
      <w:bookmarkEnd w:id="87"/>
      <w:r w:rsidRPr="0097695E">
        <w:t xml:space="preserve"> </w:t>
      </w:r>
    </w:p>
    <w:p w14:paraId="053B9065" w14:textId="116C77D4" w:rsidR="00632A03" w:rsidRDefault="00E4465A" w:rsidP="00E4465A">
      <w:pPr>
        <w:pStyle w:val="Heading2"/>
      </w:pPr>
      <w:bookmarkStart w:id="89" w:name="_Toc79581692"/>
      <w:commentRangeStart w:id="90"/>
      <w:r>
        <w:t>Data R</w:t>
      </w:r>
      <w:r w:rsidR="00632A03" w:rsidRPr="0097695E">
        <w:t>equirements</w:t>
      </w:r>
      <w:bookmarkEnd w:id="88"/>
      <w:bookmarkEnd w:id="89"/>
      <w:commentRangeEnd w:id="90"/>
      <w:r w:rsidR="004063FD">
        <w:rPr>
          <w:rStyle w:val="CommentReference"/>
          <w:rFonts w:asciiTheme="minorHAnsi" w:eastAsiaTheme="minorHAnsi" w:hAnsiTheme="minorHAnsi" w:cstheme="minorBidi"/>
          <w:b w:val="0"/>
          <w:color w:val="auto"/>
        </w:rPr>
        <w:commentReference w:id="90"/>
      </w:r>
    </w:p>
    <w:p w14:paraId="158BDAD2" w14:textId="65CACE3E" w:rsidR="00D87210" w:rsidRDefault="00D87210" w:rsidP="00D87210"/>
    <w:p w14:paraId="3056FE69" w14:textId="2A6AE55E" w:rsidR="00791B03" w:rsidRPr="00680510" w:rsidRDefault="00791B03" w:rsidP="00D87210">
      <w:pPr>
        <w:rPr>
          <w:rFonts w:ascii="Arial Nova" w:hAnsi="Arial Nova"/>
          <w:sz w:val="20"/>
          <w:szCs w:val="20"/>
        </w:rPr>
      </w:pPr>
      <w:r w:rsidRPr="60CD6E28">
        <w:rPr>
          <w:rFonts w:ascii="Arial Nova" w:hAnsi="Arial Nova"/>
          <w:sz w:val="20"/>
          <w:szCs w:val="20"/>
        </w:rPr>
        <w:t xml:space="preserve">One of the main deliverables to start SIT is the source data and will be sourced from the relevant source system(s) involved in the individual use case as per the agreed interface </w:t>
      </w:r>
      <w:r w:rsidR="00E92E54" w:rsidRPr="60CD6E28">
        <w:rPr>
          <w:rFonts w:ascii="Arial Nova" w:hAnsi="Arial Nova"/>
          <w:sz w:val="20"/>
          <w:szCs w:val="20"/>
        </w:rPr>
        <w:t xml:space="preserve">between CDP/Source system owner </w:t>
      </w:r>
      <w:r w:rsidRPr="60CD6E28">
        <w:rPr>
          <w:rFonts w:ascii="Arial Nova" w:hAnsi="Arial Nova"/>
          <w:sz w:val="20"/>
          <w:szCs w:val="20"/>
        </w:rPr>
        <w:t>including column level details</w:t>
      </w:r>
      <w:r w:rsidR="00E9594F" w:rsidRPr="60CD6E28">
        <w:rPr>
          <w:rFonts w:ascii="Arial Nova" w:hAnsi="Arial Nova"/>
          <w:sz w:val="20"/>
          <w:szCs w:val="20"/>
        </w:rPr>
        <w:t xml:space="preserve"> with good quality</w:t>
      </w:r>
      <w:r w:rsidRPr="60CD6E28">
        <w:rPr>
          <w:rFonts w:ascii="Arial Nova" w:hAnsi="Arial Nova"/>
          <w:sz w:val="20"/>
          <w:szCs w:val="20"/>
        </w:rPr>
        <w:t>.</w:t>
      </w:r>
      <w:r w:rsidR="00E92E54" w:rsidRPr="60CD6E28">
        <w:rPr>
          <w:rFonts w:ascii="Arial Nova" w:hAnsi="Arial Nova"/>
          <w:sz w:val="20"/>
          <w:szCs w:val="20"/>
        </w:rPr>
        <w:t xml:space="preserve"> </w:t>
      </w:r>
      <w:commentRangeStart w:id="91"/>
      <w:r w:rsidR="00E92E54" w:rsidRPr="60CD6E28">
        <w:rPr>
          <w:rFonts w:ascii="Arial Nova" w:hAnsi="Arial Nova"/>
          <w:sz w:val="20"/>
          <w:szCs w:val="20"/>
        </w:rPr>
        <w:t>CDP QA team will request test data either cut down version or full copy of test data (based on the individual use case</w:t>
      </w:r>
      <w:r w:rsidR="00E9594F" w:rsidRPr="60CD6E28">
        <w:rPr>
          <w:rFonts w:ascii="Arial Nova" w:hAnsi="Arial Nova"/>
          <w:sz w:val="20"/>
          <w:szCs w:val="20"/>
        </w:rPr>
        <w:t xml:space="preserve"> requirement</w:t>
      </w:r>
      <w:r w:rsidR="00E92E54" w:rsidRPr="60CD6E28">
        <w:rPr>
          <w:rFonts w:ascii="Arial Nova" w:hAnsi="Arial Nova"/>
          <w:sz w:val="20"/>
          <w:szCs w:val="20"/>
        </w:rPr>
        <w:t>) for an initial load, followed by an updated data for an incremental/delta load</w:t>
      </w:r>
      <w:commentRangeEnd w:id="91"/>
      <w:r>
        <w:rPr>
          <w:rStyle w:val="CommentReference"/>
        </w:rPr>
        <w:commentReference w:id="91"/>
      </w:r>
      <w:r w:rsidR="00E92E54" w:rsidRPr="60CD6E28">
        <w:rPr>
          <w:rFonts w:ascii="Arial Nova" w:hAnsi="Arial Nova"/>
          <w:sz w:val="20"/>
          <w:szCs w:val="20"/>
        </w:rPr>
        <w:t xml:space="preserve">. </w:t>
      </w:r>
      <w:commentRangeStart w:id="92"/>
      <w:commentRangeStart w:id="93"/>
      <w:r w:rsidR="00E92E54" w:rsidRPr="60CD6E28">
        <w:rPr>
          <w:rFonts w:ascii="Arial Nova" w:hAnsi="Arial Nova"/>
          <w:sz w:val="20"/>
          <w:szCs w:val="20"/>
        </w:rPr>
        <w:t xml:space="preserve">CDP test team is responsible </w:t>
      </w:r>
      <w:r w:rsidR="00F05030" w:rsidRPr="60CD6E28">
        <w:rPr>
          <w:rFonts w:ascii="Arial Nova" w:hAnsi="Arial Nova"/>
          <w:sz w:val="20"/>
          <w:szCs w:val="20"/>
        </w:rPr>
        <w:t>for</w:t>
      </w:r>
      <w:r w:rsidR="00E92E54" w:rsidRPr="60CD6E28">
        <w:rPr>
          <w:rFonts w:ascii="Arial Nova" w:hAnsi="Arial Nova"/>
          <w:sz w:val="20"/>
          <w:szCs w:val="20"/>
        </w:rPr>
        <w:t xml:space="preserve"> extract</w:t>
      </w:r>
      <w:r w:rsidR="00F05030" w:rsidRPr="60CD6E28">
        <w:rPr>
          <w:rFonts w:ascii="Arial Nova" w:hAnsi="Arial Nova"/>
          <w:sz w:val="20"/>
          <w:szCs w:val="20"/>
        </w:rPr>
        <w:t>ing</w:t>
      </w:r>
      <w:r w:rsidR="00E9594F" w:rsidRPr="60CD6E28">
        <w:rPr>
          <w:rFonts w:ascii="Arial Nova" w:hAnsi="Arial Nova"/>
          <w:sz w:val="20"/>
          <w:szCs w:val="20"/>
        </w:rPr>
        <w:t xml:space="preserve"> and </w:t>
      </w:r>
      <w:r w:rsidR="00E92E54" w:rsidRPr="60CD6E28">
        <w:rPr>
          <w:rFonts w:ascii="Arial Nova" w:hAnsi="Arial Nova"/>
          <w:sz w:val="20"/>
          <w:szCs w:val="20"/>
        </w:rPr>
        <w:t>process</w:t>
      </w:r>
      <w:ins w:id="94" w:author="White, John" w:date="2021-08-17T15:44:00Z">
        <w:r w:rsidR="418C4787" w:rsidRPr="60CD6E28">
          <w:rPr>
            <w:rFonts w:ascii="Arial Nova" w:hAnsi="Arial Nova"/>
            <w:sz w:val="20"/>
            <w:szCs w:val="20"/>
          </w:rPr>
          <w:t>ing</w:t>
        </w:r>
      </w:ins>
      <w:r w:rsidR="00E92E54" w:rsidRPr="60CD6E28">
        <w:rPr>
          <w:rFonts w:ascii="Arial Nova" w:hAnsi="Arial Nova"/>
          <w:sz w:val="20"/>
          <w:szCs w:val="20"/>
        </w:rPr>
        <w:t xml:space="preserve"> the data </w:t>
      </w:r>
      <w:r w:rsidR="00E9594F" w:rsidRPr="60CD6E28">
        <w:rPr>
          <w:rFonts w:ascii="Arial Nova" w:hAnsi="Arial Nova"/>
          <w:sz w:val="20"/>
          <w:szCs w:val="20"/>
        </w:rPr>
        <w:t>across the multiple layer</w:t>
      </w:r>
      <w:ins w:id="95" w:author="White, John" w:date="2021-08-17T15:44:00Z">
        <w:r w:rsidR="5296849D" w:rsidRPr="60CD6E28">
          <w:rPr>
            <w:rFonts w:ascii="Arial Nova" w:hAnsi="Arial Nova"/>
            <w:sz w:val="20"/>
            <w:szCs w:val="20"/>
          </w:rPr>
          <w:t>s</w:t>
        </w:r>
      </w:ins>
      <w:r w:rsidR="00E9594F" w:rsidRPr="60CD6E28">
        <w:rPr>
          <w:rFonts w:ascii="Arial Nova" w:hAnsi="Arial Nova"/>
          <w:sz w:val="20"/>
          <w:szCs w:val="20"/>
        </w:rPr>
        <w:t xml:space="preserve"> </w:t>
      </w:r>
      <w:r w:rsidR="00E92E54" w:rsidRPr="60CD6E28">
        <w:rPr>
          <w:rFonts w:ascii="Arial Nova" w:hAnsi="Arial Nova"/>
          <w:sz w:val="20"/>
          <w:szCs w:val="20"/>
        </w:rPr>
        <w:t xml:space="preserve">and eventually transformed </w:t>
      </w:r>
      <w:r w:rsidR="00E9594F" w:rsidRPr="60CD6E28">
        <w:rPr>
          <w:rFonts w:ascii="Arial Nova" w:hAnsi="Arial Nova"/>
          <w:sz w:val="20"/>
          <w:szCs w:val="20"/>
        </w:rPr>
        <w:t xml:space="preserve">and loaded </w:t>
      </w:r>
      <w:r w:rsidR="00E92E54" w:rsidRPr="60CD6E28">
        <w:rPr>
          <w:rFonts w:ascii="Arial Nova" w:hAnsi="Arial Nova"/>
          <w:sz w:val="20"/>
          <w:szCs w:val="20"/>
        </w:rPr>
        <w:t>in</w:t>
      </w:r>
      <w:r w:rsidR="00E9594F" w:rsidRPr="60CD6E28">
        <w:rPr>
          <w:rFonts w:ascii="Arial Nova" w:hAnsi="Arial Nova"/>
          <w:sz w:val="20"/>
          <w:szCs w:val="20"/>
        </w:rPr>
        <w:t>to</w:t>
      </w:r>
      <w:r w:rsidR="00E92E54" w:rsidRPr="60CD6E28">
        <w:rPr>
          <w:rFonts w:ascii="Arial Nova" w:hAnsi="Arial Nova"/>
          <w:sz w:val="20"/>
          <w:szCs w:val="20"/>
        </w:rPr>
        <w:t xml:space="preserve"> Azure SQL DB</w:t>
      </w:r>
      <w:r w:rsidR="00E9594F" w:rsidRPr="60CD6E28">
        <w:rPr>
          <w:rFonts w:ascii="Arial Nova" w:hAnsi="Arial Nova"/>
          <w:sz w:val="20"/>
          <w:szCs w:val="20"/>
        </w:rPr>
        <w:t>.</w:t>
      </w:r>
      <w:commentRangeEnd w:id="92"/>
      <w:r w:rsidR="00F30C45">
        <w:rPr>
          <w:rStyle w:val="CommentReference"/>
        </w:rPr>
        <w:commentReference w:id="92"/>
      </w:r>
      <w:commentRangeEnd w:id="93"/>
      <w:r w:rsidR="00394F13">
        <w:rPr>
          <w:rStyle w:val="CommentReference"/>
        </w:rPr>
        <w:commentReference w:id="93"/>
      </w:r>
      <w:r w:rsidR="00E9594F" w:rsidRPr="60CD6E28">
        <w:rPr>
          <w:rFonts w:ascii="Arial Nova" w:hAnsi="Arial Nova"/>
          <w:sz w:val="20"/>
          <w:szCs w:val="20"/>
        </w:rPr>
        <w:t xml:space="preserve"> </w:t>
      </w:r>
      <w:commentRangeStart w:id="96"/>
      <w:r w:rsidR="00E9594F" w:rsidRPr="60CD6E28">
        <w:rPr>
          <w:rFonts w:ascii="Arial Nova" w:hAnsi="Arial Nova"/>
          <w:sz w:val="20"/>
          <w:szCs w:val="20"/>
        </w:rPr>
        <w:t>CDP QA team is also responsible for validating data reconciliation between Source/Staging layer, data transformation and data integrity across the objects/tables.</w:t>
      </w:r>
      <w:commentRangeEnd w:id="96"/>
      <w:r w:rsidR="00F12031">
        <w:rPr>
          <w:rStyle w:val="CommentReference"/>
        </w:rPr>
        <w:commentReference w:id="96"/>
      </w:r>
      <w:r w:rsidR="00E9594F" w:rsidRPr="60CD6E28">
        <w:rPr>
          <w:rFonts w:ascii="Arial Nova" w:hAnsi="Arial Nova"/>
          <w:sz w:val="20"/>
          <w:szCs w:val="20"/>
        </w:rPr>
        <w:t xml:space="preserve"> </w:t>
      </w:r>
      <w:commentRangeStart w:id="97"/>
      <w:commentRangeStart w:id="98"/>
      <w:r w:rsidR="00E9594F" w:rsidRPr="60CD6E28">
        <w:rPr>
          <w:rFonts w:ascii="Arial Nova" w:hAnsi="Arial Nova"/>
          <w:sz w:val="20"/>
          <w:szCs w:val="20"/>
        </w:rPr>
        <w:t>During E2E/UAT acceptance testing, meetings will be set up with the relevant source system owners to understand the data requirements to cover the agreed scenario</w:t>
      </w:r>
      <w:r w:rsidR="00E4465A" w:rsidRPr="60CD6E28">
        <w:rPr>
          <w:rFonts w:ascii="Arial Nova" w:hAnsi="Arial Nova"/>
          <w:sz w:val="20"/>
          <w:szCs w:val="20"/>
        </w:rPr>
        <w:t>(s)</w:t>
      </w:r>
      <w:commentRangeEnd w:id="97"/>
      <w:r>
        <w:rPr>
          <w:rStyle w:val="CommentReference"/>
        </w:rPr>
        <w:commentReference w:id="97"/>
      </w:r>
      <w:commentRangeEnd w:id="98"/>
      <w:r w:rsidR="003D0A08">
        <w:rPr>
          <w:rStyle w:val="CommentReference"/>
        </w:rPr>
        <w:commentReference w:id="98"/>
      </w:r>
      <w:r w:rsidR="00680510" w:rsidRPr="60CD6E28">
        <w:rPr>
          <w:rFonts w:ascii="Arial Nova" w:hAnsi="Arial Nova"/>
          <w:sz w:val="20"/>
          <w:szCs w:val="20"/>
        </w:rPr>
        <w:t>. However, an early involvement of other stakeholders will help to find the issues (if any) in early stages by testing business critical scenarios as part of SIT phase.</w:t>
      </w:r>
    </w:p>
    <w:p w14:paraId="1D9493F0" w14:textId="77777777" w:rsidR="00632A03" w:rsidRPr="0097695E" w:rsidRDefault="00632A03" w:rsidP="004A040C">
      <w:pPr>
        <w:pStyle w:val="Heading1"/>
      </w:pPr>
      <w:bookmarkStart w:id="99" w:name="_Toc77167880"/>
      <w:bookmarkStart w:id="100" w:name="_Toc79581693"/>
      <w:commentRangeStart w:id="101"/>
      <w:commentRangeStart w:id="102"/>
      <w:commentRangeStart w:id="103"/>
      <w:commentRangeStart w:id="104"/>
      <w:commentRangeStart w:id="105"/>
      <w:commentRangeStart w:id="106"/>
      <w:r>
        <w:t>Tools</w:t>
      </w:r>
      <w:bookmarkEnd w:id="99"/>
      <w:bookmarkEnd w:id="100"/>
      <w:commentRangeEnd w:id="101"/>
      <w:r>
        <w:rPr>
          <w:rStyle w:val="CommentReference"/>
        </w:rPr>
        <w:commentReference w:id="101"/>
      </w:r>
      <w:commentRangeEnd w:id="102"/>
      <w:commentRangeEnd w:id="104"/>
      <w:commentRangeEnd w:id="106"/>
      <w:r w:rsidR="00FA4695">
        <w:rPr>
          <w:rStyle w:val="CommentReference"/>
          <w:rFonts w:asciiTheme="minorHAnsi" w:eastAsiaTheme="minorHAnsi" w:hAnsiTheme="minorHAnsi" w:cstheme="minorBidi"/>
          <w:b w:val="0"/>
          <w:color w:val="auto"/>
        </w:rPr>
        <w:commentReference w:id="104"/>
      </w:r>
      <w:r>
        <w:rPr>
          <w:rStyle w:val="CommentReference"/>
        </w:rPr>
        <w:commentReference w:id="102"/>
      </w:r>
      <w:r w:rsidR="002B0561">
        <w:rPr>
          <w:rStyle w:val="CommentReference"/>
          <w:rFonts w:asciiTheme="minorHAnsi" w:eastAsiaTheme="minorHAnsi" w:hAnsiTheme="minorHAnsi" w:cstheme="minorBidi"/>
          <w:b w:val="0"/>
          <w:color w:val="auto"/>
        </w:rPr>
        <w:commentReference w:id="106"/>
      </w:r>
      <w:commentRangeStart w:id="107"/>
      <w:commentRangeStart w:id="108"/>
      <w:commentRangeEnd w:id="107"/>
      <w:r>
        <w:rPr>
          <w:rStyle w:val="CommentReference"/>
        </w:rPr>
        <w:commentReference w:id="107"/>
      </w:r>
      <w:commentRangeEnd w:id="103"/>
      <w:commentRangeEnd w:id="108"/>
      <w:r w:rsidR="002B0561">
        <w:rPr>
          <w:rStyle w:val="CommentReference"/>
          <w:rFonts w:asciiTheme="minorHAnsi" w:eastAsiaTheme="minorHAnsi" w:hAnsiTheme="minorHAnsi" w:cstheme="minorBidi"/>
          <w:b w:val="0"/>
          <w:color w:val="auto"/>
        </w:rPr>
        <w:commentReference w:id="108"/>
      </w:r>
      <w:r w:rsidR="00282035">
        <w:rPr>
          <w:rStyle w:val="CommentReference"/>
          <w:rFonts w:asciiTheme="minorHAnsi" w:eastAsiaTheme="minorHAnsi" w:hAnsiTheme="minorHAnsi" w:cstheme="minorBidi"/>
          <w:b w:val="0"/>
          <w:color w:val="auto"/>
        </w:rPr>
        <w:commentReference w:id="103"/>
      </w:r>
      <w:commentRangeEnd w:id="105"/>
      <w:r w:rsidR="0053043D">
        <w:rPr>
          <w:rStyle w:val="CommentReference"/>
          <w:rFonts w:asciiTheme="minorHAnsi" w:eastAsiaTheme="minorHAnsi" w:hAnsiTheme="minorHAnsi" w:cstheme="minorBidi"/>
          <w:b w:val="0"/>
          <w:color w:val="auto"/>
        </w:rPr>
        <w:commentReference w:id="105"/>
      </w:r>
    </w:p>
    <w:p w14:paraId="748F8DF3" w14:textId="1C045334" w:rsidR="00632A03" w:rsidRDefault="00632A03" w:rsidP="00110486"/>
    <w:tbl>
      <w:tblPr>
        <w:tblW w:w="9776" w:type="dxa"/>
        <w:tblLook w:val="04A0" w:firstRow="1" w:lastRow="0" w:firstColumn="1" w:lastColumn="0" w:noHBand="0" w:noVBand="1"/>
      </w:tblPr>
      <w:tblGrid>
        <w:gridCol w:w="1568"/>
        <w:gridCol w:w="3256"/>
        <w:gridCol w:w="4952"/>
      </w:tblGrid>
      <w:tr w:rsidR="00F412D7" w:rsidRPr="00247ECB" w14:paraId="0EF46ED4" w14:textId="46F40CAD" w:rsidTr="00F412D7">
        <w:trPr>
          <w:trHeight w:val="300"/>
        </w:trPr>
        <w:tc>
          <w:tcPr>
            <w:tcW w:w="156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F8A8089" w14:textId="77777777" w:rsidR="00F412D7" w:rsidRPr="00247ECB" w:rsidRDefault="00F412D7" w:rsidP="00247ECB">
            <w:pPr>
              <w:spacing w:after="0" w:line="240" w:lineRule="auto"/>
              <w:rPr>
                <w:rFonts w:ascii="Calibri" w:eastAsia="Times New Roman" w:hAnsi="Calibri" w:cs="Times New Roman"/>
                <w:b/>
                <w:bCs/>
                <w:color w:val="000000"/>
                <w:lang w:eastAsia="en-GB"/>
              </w:rPr>
            </w:pPr>
            <w:commentRangeStart w:id="109"/>
            <w:commentRangeStart w:id="110"/>
            <w:r w:rsidRPr="60CD6E28">
              <w:rPr>
                <w:rFonts w:ascii="Calibri" w:eastAsia="Times New Roman" w:hAnsi="Calibri" w:cs="Times New Roman"/>
                <w:b/>
                <w:bCs/>
                <w:color w:val="000000" w:themeColor="text1"/>
                <w:lang w:eastAsia="en-GB"/>
              </w:rPr>
              <w:t>Tools</w:t>
            </w:r>
            <w:commentRangeEnd w:id="109"/>
            <w:r>
              <w:rPr>
                <w:rStyle w:val="CommentReference"/>
              </w:rPr>
              <w:commentReference w:id="109"/>
            </w:r>
            <w:commentRangeEnd w:id="110"/>
            <w:r>
              <w:rPr>
                <w:rStyle w:val="CommentReference"/>
              </w:rPr>
              <w:commentReference w:id="110"/>
            </w:r>
          </w:p>
        </w:tc>
        <w:tc>
          <w:tcPr>
            <w:tcW w:w="325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F71E1E9" w14:textId="5E74F36E" w:rsidR="00F412D7" w:rsidRPr="00F412D7" w:rsidRDefault="00F412D7" w:rsidP="00247ECB">
            <w:pPr>
              <w:spacing w:after="0" w:line="240" w:lineRule="auto"/>
              <w:rPr>
                <w:rFonts w:ascii="Calibri" w:eastAsia="Times New Roman" w:hAnsi="Calibri" w:cs="Times New Roman"/>
                <w:b/>
                <w:bCs/>
                <w:color w:val="000000"/>
                <w:lang w:eastAsia="en-GB"/>
              </w:rPr>
            </w:pPr>
            <w:r w:rsidRPr="00F412D7">
              <w:rPr>
                <w:rFonts w:ascii="Calibri" w:eastAsia="Times New Roman" w:hAnsi="Calibri" w:cs="Times New Roman"/>
                <w:b/>
                <w:bCs/>
                <w:color w:val="000000"/>
                <w:lang w:eastAsia="en-GB"/>
              </w:rPr>
              <w:t> Name</w:t>
            </w:r>
          </w:p>
        </w:tc>
        <w:tc>
          <w:tcPr>
            <w:tcW w:w="4952" w:type="dxa"/>
            <w:tcBorders>
              <w:top w:val="single" w:sz="4" w:space="0" w:color="auto"/>
              <w:left w:val="nil"/>
              <w:bottom w:val="single" w:sz="4" w:space="0" w:color="auto"/>
              <w:right w:val="single" w:sz="4" w:space="0" w:color="auto"/>
            </w:tcBorders>
            <w:shd w:val="clear" w:color="auto" w:fill="D9D9D9" w:themeFill="background1" w:themeFillShade="D9"/>
          </w:tcPr>
          <w:p w14:paraId="1B972B15" w14:textId="4D389AA7" w:rsidR="00F412D7" w:rsidRPr="0053043D" w:rsidRDefault="00F412D7" w:rsidP="00247ECB">
            <w:pPr>
              <w:spacing w:after="0" w:line="240" w:lineRule="auto"/>
              <w:rPr>
                <w:rFonts w:ascii="Calibri" w:eastAsia="Times New Roman" w:hAnsi="Calibri" w:cs="Times New Roman"/>
                <w:b/>
                <w:bCs/>
                <w:color w:val="FF0000"/>
                <w:lang w:eastAsia="en-GB"/>
              </w:rPr>
            </w:pPr>
            <w:r w:rsidRPr="0053043D">
              <w:rPr>
                <w:rFonts w:ascii="Calibri" w:eastAsia="Times New Roman" w:hAnsi="Calibri" w:cs="Times New Roman"/>
                <w:b/>
                <w:bCs/>
                <w:color w:val="FF0000"/>
                <w:lang w:eastAsia="en-GB"/>
              </w:rPr>
              <w:t>Purpose</w:t>
            </w:r>
          </w:p>
        </w:tc>
      </w:tr>
      <w:tr w:rsidR="00F412D7" w:rsidRPr="00247ECB" w14:paraId="7A16A088" w14:textId="115C7D21"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24C83EC"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5C6DC475" w14:textId="0F91C446"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Azure</w:t>
            </w:r>
            <w:r>
              <w:rPr>
                <w:rFonts w:ascii="Calibri" w:eastAsia="Times New Roman" w:hAnsi="Calibri" w:cs="Times New Roman"/>
                <w:color w:val="000000"/>
                <w:lang w:eastAsia="en-GB"/>
              </w:rPr>
              <w:t xml:space="preserve"> Portal </w:t>
            </w:r>
            <w:r w:rsidRPr="00247ECB">
              <w:rPr>
                <w:rFonts w:ascii="Calibri" w:eastAsia="Times New Roman" w:hAnsi="Calibri" w:cs="Times New Roman"/>
                <w:color w:val="000000"/>
                <w:lang w:eastAsia="en-GB"/>
              </w:rPr>
              <w:t>ADF / Data Lake)</w:t>
            </w:r>
          </w:p>
        </w:tc>
        <w:tc>
          <w:tcPr>
            <w:tcW w:w="4952" w:type="dxa"/>
            <w:tcBorders>
              <w:top w:val="nil"/>
              <w:left w:val="nil"/>
              <w:bottom w:val="single" w:sz="4" w:space="0" w:color="auto"/>
              <w:right w:val="single" w:sz="4" w:space="0" w:color="auto"/>
            </w:tcBorders>
            <w:shd w:val="clear" w:color="auto" w:fill="D9D9D9" w:themeFill="background1" w:themeFillShade="D9"/>
          </w:tcPr>
          <w:p w14:paraId="00542B1E" w14:textId="35F1FA1A" w:rsidR="00F412D7" w:rsidRDefault="00F412D7"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b/>
                <w:bCs/>
                <w:color w:val="FF0000"/>
                <w:lang w:eastAsia="en-GB"/>
              </w:rPr>
              <w:t>ADF</w:t>
            </w:r>
            <w:r w:rsidRPr="0053043D">
              <w:rPr>
                <w:rFonts w:ascii="Calibri" w:eastAsia="Times New Roman" w:hAnsi="Calibri" w:cs="Times New Roman"/>
                <w:color w:val="FF0000"/>
                <w:lang w:eastAsia="en-GB"/>
              </w:rPr>
              <w:t xml:space="preserve"> – Azure Data Factory is the tool used to extract/ingest data into the CDP platform using data pipeline.</w:t>
            </w:r>
          </w:p>
          <w:p w14:paraId="11BEE3A8" w14:textId="080AA7C5" w:rsidR="0053043D" w:rsidRPr="0053043D" w:rsidRDefault="0053043D" w:rsidP="00247ECB">
            <w:pPr>
              <w:spacing w:after="0" w:line="240" w:lineRule="auto"/>
              <w:rPr>
                <w:rFonts w:ascii="Calibri" w:eastAsia="Times New Roman" w:hAnsi="Calibri" w:cs="Times New Roman"/>
                <w:color w:val="FF0000"/>
                <w:lang w:eastAsia="en-GB"/>
              </w:rPr>
            </w:pPr>
            <w:r>
              <w:rPr>
                <w:rFonts w:ascii="Calibri" w:eastAsia="Times New Roman" w:hAnsi="Calibri" w:cs="Times New Roman"/>
                <w:color w:val="FF0000"/>
                <w:lang w:eastAsia="en-GB"/>
              </w:rPr>
              <w:t xml:space="preserve">Copy activity is one of the tasks carried out within ADF using </w:t>
            </w:r>
            <w:r w:rsidRPr="0053043D">
              <w:rPr>
                <w:rFonts w:ascii="Calibri" w:eastAsia="Times New Roman" w:hAnsi="Calibri" w:cs="Times New Roman"/>
                <w:b/>
                <w:bCs/>
                <w:color w:val="FF0000"/>
                <w:lang w:eastAsia="en-GB"/>
              </w:rPr>
              <w:t>Linked Services</w:t>
            </w:r>
            <w:r>
              <w:rPr>
                <w:rFonts w:ascii="Calibri" w:eastAsia="Times New Roman" w:hAnsi="Calibri" w:cs="Times New Roman"/>
                <w:color w:val="FF0000"/>
                <w:lang w:eastAsia="en-GB"/>
              </w:rPr>
              <w:t xml:space="preserve"> by defining </w:t>
            </w:r>
            <w:r w:rsidRPr="0053043D">
              <w:rPr>
                <w:rFonts w:ascii="Calibri" w:eastAsia="Times New Roman" w:hAnsi="Calibri" w:cs="Times New Roman"/>
                <w:b/>
                <w:bCs/>
                <w:color w:val="FF0000"/>
                <w:lang w:eastAsia="en-GB"/>
              </w:rPr>
              <w:t>source/sink</w:t>
            </w:r>
            <w:r>
              <w:rPr>
                <w:rFonts w:ascii="Calibri" w:eastAsia="Times New Roman" w:hAnsi="Calibri" w:cs="Times New Roman"/>
                <w:color w:val="FF0000"/>
                <w:lang w:eastAsia="en-GB"/>
              </w:rPr>
              <w:t xml:space="preserve"> details</w:t>
            </w:r>
          </w:p>
          <w:p w14:paraId="24390CD1" w14:textId="1650D074" w:rsidR="00F412D7" w:rsidRPr="0053043D" w:rsidRDefault="00F412D7"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b/>
                <w:bCs/>
                <w:color w:val="FF0000"/>
                <w:lang w:eastAsia="en-GB"/>
              </w:rPr>
              <w:t>Data Lake</w:t>
            </w:r>
            <w:r w:rsidRPr="0053043D">
              <w:rPr>
                <w:rFonts w:ascii="Calibri" w:eastAsia="Times New Roman" w:hAnsi="Calibri" w:cs="Times New Roman"/>
                <w:color w:val="FF0000"/>
                <w:lang w:eastAsia="en-GB"/>
              </w:rPr>
              <w:t xml:space="preserve"> – Holding the storage account with multiple containers to store the data after copy data activity from the source</w:t>
            </w:r>
          </w:p>
        </w:tc>
      </w:tr>
      <w:tr w:rsidR="00F412D7" w:rsidRPr="00247ECB" w14:paraId="292B46A3" w14:textId="3BAD7FC0"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1196E0D"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579FD13F"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Azure SQL DB</w:t>
            </w:r>
          </w:p>
        </w:tc>
        <w:tc>
          <w:tcPr>
            <w:tcW w:w="4952" w:type="dxa"/>
            <w:tcBorders>
              <w:top w:val="nil"/>
              <w:left w:val="nil"/>
              <w:bottom w:val="single" w:sz="4" w:space="0" w:color="auto"/>
              <w:right w:val="single" w:sz="4" w:space="0" w:color="auto"/>
            </w:tcBorders>
            <w:shd w:val="clear" w:color="auto" w:fill="D9D9D9" w:themeFill="background1" w:themeFillShade="D9"/>
          </w:tcPr>
          <w:p w14:paraId="0A0AA9B7" w14:textId="08C5789F" w:rsidR="00F412D7" w:rsidRPr="0053043D" w:rsidRDefault="00F412D7"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color w:val="FF0000"/>
                <w:lang w:eastAsia="en-GB"/>
              </w:rPr>
              <w:t>Cloud SQL server database used to store the data after transformation from where will be consumed by consumers</w:t>
            </w:r>
          </w:p>
        </w:tc>
      </w:tr>
      <w:tr w:rsidR="00F412D7" w:rsidRPr="00247ECB" w14:paraId="1E2EFA96" w14:textId="561D9776"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C41B281"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7F69F027"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PowerShell</w:t>
            </w:r>
          </w:p>
        </w:tc>
        <w:tc>
          <w:tcPr>
            <w:tcW w:w="4952" w:type="dxa"/>
            <w:tcBorders>
              <w:top w:val="nil"/>
              <w:left w:val="nil"/>
              <w:bottom w:val="single" w:sz="4" w:space="0" w:color="auto"/>
              <w:right w:val="single" w:sz="4" w:space="0" w:color="auto"/>
            </w:tcBorders>
            <w:shd w:val="clear" w:color="auto" w:fill="D9D9D9" w:themeFill="background1" w:themeFillShade="D9"/>
          </w:tcPr>
          <w:p w14:paraId="48487CBB" w14:textId="170D1A6B" w:rsidR="00F412D7" w:rsidRPr="0053043D" w:rsidRDefault="00F412D7"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color w:val="FF0000"/>
                <w:lang w:eastAsia="en-GB"/>
              </w:rPr>
              <w:t>Utility to run the commands in shell and will be used for automation using pester framework</w:t>
            </w:r>
          </w:p>
        </w:tc>
      </w:tr>
      <w:tr w:rsidR="00F412D7" w:rsidRPr="00247ECB" w14:paraId="155C620A" w14:textId="1FE5FD3C"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0B500E0F"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19380674"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T-SQL</w:t>
            </w:r>
          </w:p>
        </w:tc>
        <w:tc>
          <w:tcPr>
            <w:tcW w:w="4952" w:type="dxa"/>
            <w:tcBorders>
              <w:top w:val="nil"/>
              <w:left w:val="nil"/>
              <w:bottom w:val="single" w:sz="4" w:space="0" w:color="auto"/>
              <w:right w:val="single" w:sz="4" w:space="0" w:color="auto"/>
            </w:tcBorders>
            <w:shd w:val="clear" w:color="auto" w:fill="D9D9D9" w:themeFill="background1" w:themeFillShade="D9"/>
          </w:tcPr>
          <w:p w14:paraId="55309E78" w14:textId="64C540DD" w:rsidR="00F412D7" w:rsidRPr="0053043D" w:rsidRDefault="00F412D7"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color w:val="FF0000"/>
                <w:lang w:eastAsia="en-GB"/>
              </w:rPr>
              <w:t>Programming language in Azure SQL server database – used for data move from staging to target schema including transformation</w:t>
            </w:r>
          </w:p>
        </w:tc>
      </w:tr>
      <w:tr w:rsidR="00F412D7" w:rsidRPr="00247ECB" w14:paraId="340F3003" w14:textId="453C39DC"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1429E191"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25BF398A"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Data Bricks</w:t>
            </w:r>
          </w:p>
        </w:tc>
        <w:tc>
          <w:tcPr>
            <w:tcW w:w="4952" w:type="dxa"/>
            <w:tcBorders>
              <w:top w:val="nil"/>
              <w:left w:val="nil"/>
              <w:bottom w:val="single" w:sz="4" w:space="0" w:color="auto"/>
              <w:right w:val="single" w:sz="4" w:space="0" w:color="auto"/>
            </w:tcBorders>
            <w:shd w:val="clear" w:color="auto" w:fill="D9D9D9" w:themeFill="background1" w:themeFillShade="D9"/>
          </w:tcPr>
          <w:p w14:paraId="328485B7" w14:textId="0ABC7267" w:rsidR="00F412D7" w:rsidRPr="0053043D" w:rsidRDefault="00F412D7"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color w:val="FF0000"/>
                <w:lang w:eastAsia="en-GB"/>
              </w:rPr>
              <w:t>Tool which can be used for analytics purpose to manipulate data using wither Spark-SQL / Python etc.</w:t>
            </w:r>
          </w:p>
        </w:tc>
      </w:tr>
      <w:tr w:rsidR="00F412D7" w:rsidRPr="00247ECB" w14:paraId="74C4C162" w14:textId="210A7A53"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45B1A481"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4B00B24B"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Test Management - ADO</w:t>
            </w:r>
          </w:p>
        </w:tc>
        <w:tc>
          <w:tcPr>
            <w:tcW w:w="4952" w:type="dxa"/>
            <w:tcBorders>
              <w:top w:val="nil"/>
              <w:left w:val="nil"/>
              <w:bottom w:val="single" w:sz="4" w:space="0" w:color="auto"/>
              <w:right w:val="single" w:sz="4" w:space="0" w:color="auto"/>
            </w:tcBorders>
            <w:shd w:val="clear" w:color="auto" w:fill="D9D9D9" w:themeFill="background1" w:themeFillShade="D9"/>
          </w:tcPr>
          <w:p w14:paraId="2A038883" w14:textId="248F6862" w:rsidR="00F412D7" w:rsidRPr="0053043D" w:rsidRDefault="0053043D"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color w:val="FF0000"/>
                <w:lang w:eastAsia="en-GB"/>
              </w:rPr>
              <w:t>Tool where the tests/test cases will be created and managed for reporting</w:t>
            </w:r>
          </w:p>
        </w:tc>
      </w:tr>
      <w:tr w:rsidR="00F412D7" w:rsidRPr="00247ECB" w14:paraId="2BE927DF" w14:textId="6498D291" w:rsidTr="00F412D7">
        <w:trPr>
          <w:trHeight w:val="300"/>
        </w:trPr>
        <w:tc>
          <w:tcPr>
            <w:tcW w:w="1568"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A4DA831"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 </w:t>
            </w:r>
          </w:p>
        </w:tc>
        <w:tc>
          <w:tcPr>
            <w:tcW w:w="3256" w:type="dxa"/>
            <w:tcBorders>
              <w:top w:val="nil"/>
              <w:left w:val="nil"/>
              <w:bottom w:val="single" w:sz="4" w:space="0" w:color="auto"/>
              <w:right w:val="single" w:sz="4" w:space="0" w:color="auto"/>
            </w:tcBorders>
            <w:shd w:val="clear" w:color="auto" w:fill="D9D9D9" w:themeFill="background1" w:themeFillShade="D9"/>
            <w:noWrap/>
            <w:vAlign w:val="bottom"/>
            <w:hideMark/>
          </w:tcPr>
          <w:p w14:paraId="103A695F" w14:textId="77777777" w:rsidR="00F412D7" w:rsidRPr="00247ECB" w:rsidRDefault="00F412D7" w:rsidP="00247ECB">
            <w:pPr>
              <w:spacing w:after="0" w:line="240" w:lineRule="auto"/>
              <w:rPr>
                <w:rFonts w:ascii="Calibri" w:eastAsia="Times New Roman" w:hAnsi="Calibri" w:cs="Times New Roman"/>
                <w:color w:val="000000"/>
                <w:lang w:eastAsia="en-GB"/>
              </w:rPr>
            </w:pPr>
            <w:r w:rsidRPr="00247ECB">
              <w:rPr>
                <w:rFonts w:ascii="Calibri" w:eastAsia="Times New Roman" w:hAnsi="Calibri" w:cs="Times New Roman"/>
                <w:color w:val="000000"/>
                <w:lang w:eastAsia="en-GB"/>
              </w:rPr>
              <w:t>tSQLt</w:t>
            </w:r>
          </w:p>
        </w:tc>
        <w:tc>
          <w:tcPr>
            <w:tcW w:w="4952" w:type="dxa"/>
            <w:tcBorders>
              <w:top w:val="nil"/>
              <w:left w:val="nil"/>
              <w:bottom w:val="single" w:sz="4" w:space="0" w:color="auto"/>
              <w:right w:val="single" w:sz="4" w:space="0" w:color="auto"/>
            </w:tcBorders>
            <w:shd w:val="clear" w:color="auto" w:fill="D9D9D9" w:themeFill="background1" w:themeFillShade="D9"/>
          </w:tcPr>
          <w:p w14:paraId="55D301BB" w14:textId="57923285" w:rsidR="00F412D7" w:rsidRPr="0053043D" w:rsidRDefault="0053043D" w:rsidP="00247ECB">
            <w:pPr>
              <w:spacing w:after="0" w:line="240" w:lineRule="auto"/>
              <w:rPr>
                <w:rFonts w:ascii="Calibri" w:eastAsia="Times New Roman" w:hAnsi="Calibri" w:cs="Times New Roman"/>
                <w:color w:val="FF0000"/>
                <w:lang w:eastAsia="en-GB"/>
              </w:rPr>
            </w:pPr>
            <w:r w:rsidRPr="0053043D">
              <w:rPr>
                <w:rFonts w:ascii="Calibri" w:eastAsia="Times New Roman" w:hAnsi="Calibri" w:cs="Times New Roman"/>
                <w:color w:val="FF0000"/>
                <w:lang w:eastAsia="en-GB"/>
              </w:rPr>
              <w:t>Unit testing Framework used by Data engineers</w:t>
            </w:r>
          </w:p>
        </w:tc>
      </w:tr>
    </w:tbl>
    <w:p w14:paraId="2739E685" w14:textId="77777777" w:rsidR="0001230B" w:rsidRDefault="0001230B" w:rsidP="0001230B">
      <w:pPr>
        <w:pStyle w:val="Heading2"/>
        <w:numPr>
          <w:ilvl w:val="0"/>
          <w:numId w:val="0"/>
        </w:numPr>
        <w:ind w:left="576" w:hanging="576"/>
        <w:rPr>
          <w:rFonts w:ascii="Arial Bold" w:eastAsia="Arial" w:hAnsi="Arial Bold" w:cs="Times New Roman"/>
          <w:b w:val="0"/>
          <w:color w:val="8031A7"/>
          <w:sz w:val="22"/>
          <w:szCs w:val="28"/>
          <w:u w:val="single"/>
        </w:rPr>
      </w:pPr>
      <w:bookmarkStart w:id="111" w:name="_Toc18935614"/>
    </w:p>
    <w:p w14:paraId="4A187ECD" w14:textId="71215800" w:rsidR="0001230B" w:rsidRPr="00F55019" w:rsidRDefault="0001230B" w:rsidP="0001230B">
      <w:pPr>
        <w:pStyle w:val="Heading1"/>
        <w:rPr>
          <w:rFonts w:eastAsia="Arial"/>
        </w:rPr>
      </w:pPr>
      <w:bookmarkStart w:id="112" w:name="_Toc79581694"/>
      <w:r w:rsidRPr="00F55019">
        <w:rPr>
          <w:rFonts w:eastAsia="Arial"/>
        </w:rPr>
        <w:t>RAIDs</w:t>
      </w:r>
      <w:bookmarkEnd w:id="111"/>
      <w:bookmarkEnd w:id="112"/>
    </w:p>
    <w:p w14:paraId="28C55AB6" w14:textId="77777777" w:rsidR="0001230B" w:rsidRDefault="0001230B" w:rsidP="0001230B">
      <w:pPr>
        <w:pStyle w:val="Heading2"/>
      </w:pPr>
      <w:bookmarkStart w:id="113" w:name="_Toc18935615"/>
      <w:bookmarkStart w:id="114" w:name="_Toc79581695"/>
      <w:commentRangeStart w:id="115"/>
      <w:r w:rsidRPr="00F66679">
        <w:t>Risks</w:t>
      </w:r>
      <w:commentRangeEnd w:id="115"/>
      <w:r w:rsidR="005D3006">
        <w:rPr>
          <w:rStyle w:val="CommentReference"/>
          <w:rFonts w:asciiTheme="minorHAnsi" w:eastAsiaTheme="minorHAnsi" w:hAnsiTheme="minorHAnsi" w:cstheme="minorBidi"/>
          <w:b w:val="0"/>
          <w:color w:val="auto"/>
        </w:rPr>
        <w:commentReference w:id="115"/>
      </w:r>
      <w:r w:rsidRPr="00F66679">
        <w:t xml:space="preserve"> &amp; Issues</w:t>
      </w:r>
      <w:bookmarkEnd w:id="113"/>
      <w:bookmarkEnd w:id="114"/>
    </w:p>
    <w:p w14:paraId="6CF8A357" w14:textId="7A21B0A9" w:rsidR="00632A03" w:rsidRDefault="0001230B" w:rsidP="0001230B">
      <w:pPr>
        <w:pStyle w:val="Normalheading2"/>
        <w:ind w:left="0"/>
      </w:pPr>
      <w:commentRangeStart w:id="116"/>
      <w:commentRangeStart w:id="117"/>
      <w:r w:rsidRPr="007F2D78">
        <w:t>Risks and issues will be recorded on the project risk log</w:t>
      </w:r>
      <w:r>
        <w:t xml:space="preserve"> as per Royal London standard process</w:t>
      </w:r>
      <w:r w:rsidRPr="007F2D78">
        <w:t xml:space="preserve">.  </w:t>
      </w:r>
      <w:commentRangeEnd w:id="116"/>
      <w:r>
        <w:rPr>
          <w:rStyle w:val="CommentReference"/>
        </w:rPr>
        <w:commentReference w:id="116"/>
      </w:r>
      <w:commentRangeEnd w:id="117"/>
      <w:r w:rsidR="008C7DD1">
        <w:rPr>
          <w:rStyle w:val="CommentReference"/>
          <w:rFonts w:asciiTheme="minorHAnsi" w:eastAsiaTheme="minorHAnsi" w:hAnsiTheme="minorHAnsi" w:cstheme="minorBidi"/>
        </w:rPr>
        <w:commentReference w:id="117"/>
      </w:r>
      <w:commentRangeStart w:id="118"/>
      <w:commentRangeEnd w:id="118"/>
      <w:r>
        <w:rPr>
          <w:rStyle w:val="CommentReference"/>
        </w:rPr>
        <w:commentReference w:id="118"/>
      </w:r>
    </w:p>
    <w:p w14:paraId="26A851FB" w14:textId="1C9DC96D" w:rsidR="0001230B" w:rsidRDefault="0001230B"/>
    <w:p w14:paraId="6C452D77" w14:textId="7AED8340" w:rsidR="0001230B" w:rsidRDefault="0001230B" w:rsidP="0001230B">
      <w:pPr>
        <w:pStyle w:val="Heading1"/>
      </w:pPr>
      <w:bookmarkStart w:id="119" w:name="_Toc79581696"/>
      <w:commentRangeStart w:id="120"/>
      <w:commentRangeStart w:id="121"/>
      <w:r>
        <w:t>Defect Management</w:t>
      </w:r>
      <w:bookmarkEnd w:id="119"/>
      <w:commentRangeEnd w:id="120"/>
      <w:r>
        <w:rPr>
          <w:rStyle w:val="CommentReference"/>
        </w:rPr>
        <w:commentReference w:id="120"/>
      </w:r>
      <w:commentRangeEnd w:id="121"/>
      <w:r w:rsidR="00560007">
        <w:rPr>
          <w:rStyle w:val="CommentReference"/>
          <w:rFonts w:asciiTheme="minorHAnsi" w:eastAsiaTheme="minorHAnsi" w:hAnsiTheme="minorHAnsi" w:cstheme="minorBidi"/>
          <w:b w:val="0"/>
          <w:color w:val="auto"/>
        </w:rPr>
        <w:commentReference w:id="121"/>
      </w:r>
    </w:p>
    <w:p w14:paraId="1665B724" w14:textId="77777777" w:rsidR="0001230B" w:rsidRDefault="0001230B" w:rsidP="0001230B"/>
    <w:p w14:paraId="025F05F6" w14:textId="572FAB74" w:rsidR="0001230B" w:rsidRDefault="0001230B" w:rsidP="0001230B">
      <w:r>
        <w:t>Standard Royal London process will be followed for defect management</w:t>
      </w:r>
      <w:commentRangeStart w:id="122"/>
      <w:commentRangeStart w:id="123"/>
      <w:commentRangeEnd w:id="122"/>
      <w:r>
        <w:rPr>
          <w:rStyle w:val="CommentReference"/>
        </w:rPr>
        <w:commentReference w:id="122"/>
      </w:r>
      <w:commentRangeEnd w:id="123"/>
      <w:r w:rsidR="00560007">
        <w:rPr>
          <w:rStyle w:val="CommentReference"/>
        </w:rPr>
        <w:commentReference w:id="123"/>
      </w:r>
    </w:p>
    <w:p w14:paraId="5AD17700" w14:textId="30CF307D" w:rsidR="0001230B" w:rsidRDefault="0001230B">
      <w:r>
        <w:br w:type="page"/>
      </w:r>
    </w:p>
    <w:p w14:paraId="1783FE0F" w14:textId="77777777" w:rsidR="0001230B" w:rsidRPr="0001230B" w:rsidRDefault="0001230B" w:rsidP="0001230B"/>
    <w:p w14:paraId="3CDAEA9F" w14:textId="688A9D39" w:rsidR="00632A03" w:rsidRDefault="00632A03" w:rsidP="00EC683D">
      <w:pPr>
        <w:pStyle w:val="Heading1"/>
        <w:rPr>
          <w:lang w:val="en-US"/>
        </w:rPr>
      </w:pPr>
      <w:bookmarkStart w:id="124" w:name="_Toc79581697"/>
      <w:r w:rsidRPr="00CF0B79">
        <w:rPr>
          <w:lang w:val="en-US"/>
        </w:rPr>
        <w:t>Appendices</w:t>
      </w:r>
      <w:bookmarkEnd w:id="124"/>
    </w:p>
    <w:p w14:paraId="28BE7497" w14:textId="77777777" w:rsidR="00EC683D" w:rsidRPr="00EC683D" w:rsidRDefault="00EC683D" w:rsidP="00EC683D">
      <w:pPr>
        <w:rPr>
          <w:lang w:val="en-US"/>
        </w:rPr>
      </w:pPr>
    </w:p>
    <w:p w14:paraId="3567AA5B" w14:textId="77777777" w:rsidR="00632A03" w:rsidRPr="00CF0B79" w:rsidRDefault="00632A03" w:rsidP="00EC683D">
      <w:pPr>
        <w:pStyle w:val="Heading2"/>
        <w:rPr>
          <w:lang w:val="en-US"/>
        </w:rPr>
      </w:pPr>
      <w:bookmarkStart w:id="125" w:name="_Toc79581698"/>
      <w:r w:rsidRPr="00CF0B79">
        <w:rPr>
          <w:lang w:val="en-US"/>
        </w:rPr>
        <w:t>Digital Light House Use case – Data flow in details (Source to Target)</w:t>
      </w:r>
      <w:bookmarkEnd w:id="125"/>
    </w:p>
    <w:p w14:paraId="7B1D235B" w14:textId="4A6E7DA0" w:rsidR="00632A03" w:rsidRDefault="00632A03" w:rsidP="00110486">
      <w:r w:rsidRPr="0074777E">
        <w:rPr>
          <w:noProof/>
          <w:lang w:val="en-US"/>
        </w:rPr>
        <w:drawing>
          <wp:inline distT="0" distB="0" distL="0" distR="0" wp14:anchorId="36AF316D" wp14:editId="7A07EC66">
            <wp:extent cx="5481955" cy="299258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2032" cy="2998082"/>
                    </a:xfrm>
                    <a:prstGeom prst="rect">
                      <a:avLst/>
                    </a:prstGeom>
                  </pic:spPr>
                </pic:pic>
              </a:graphicData>
            </a:graphic>
          </wp:inline>
        </w:drawing>
      </w:r>
    </w:p>
    <w:p w14:paraId="48414ABE" w14:textId="77777777" w:rsidR="00632A03" w:rsidRDefault="00632A03" w:rsidP="00632A03">
      <w:pPr>
        <w:rPr>
          <w:rFonts w:ascii="Arial Nova" w:hAnsi="Arial Nova"/>
          <w:sz w:val="18"/>
          <w:szCs w:val="18"/>
          <w:u w:val="single"/>
          <w:lang w:val="en-US"/>
        </w:rPr>
      </w:pPr>
    </w:p>
    <w:p w14:paraId="72FBC31D" w14:textId="6797DE8A" w:rsidR="00632A03" w:rsidRDefault="00632A03" w:rsidP="00EC683D">
      <w:pPr>
        <w:pStyle w:val="Heading2"/>
        <w:rPr>
          <w:lang w:val="en-US"/>
        </w:rPr>
      </w:pPr>
      <w:bookmarkStart w:id="126" w:name="_Toc79581699"/>
      <w:commentRangeStart w:id="127"/>
      <w:r w:rsidRPr="00CF0B79">
        <w:rPr>
          <w:lang w:val="en-US"/>
        </w:rPr>
        <w:lastRenderedPageBreak/>
        <w:t>Check Points – Digital Light House Use Case</w:t>
      </w:r>
      <w:bookmarkEnd w:id="126"/>
      <w:commentRangeEnd w:id="127"/>
      <w:r w:rsidR="00D2012D">
        <w:rPr>
          <w:rStyle w:val="CommentReference"/>
          <w:rFonts w:asciiTheme="minorHAnsi" w:eastAsiaTheme="minorHAnsi" w:hAnsiTheme="minorHAnsi" w:cstheme="minorBidi"/>
          <w:b w:val="0"/>
          <w:color w:val="auto"/>
        </w:rPr>
        <w:commentReference w:id="127"/>
      </w:r>
    </w:p>
    <w:p w14:paraId="32F66D2C" w14:textId="41C0009F" w:rsidR="00632A03" w:rsidRDefault="00632A03" w:rsidP="00110486">
      <w:commentRangeStart w:id="128"/>
      <w:commentRangeStart w:id="129"/>
      <w:r>
        <w:rPr>
          <w:noProof/>
        </w:rPr>
        <w:drawing>
          <wp:inline distT="0" distB="0" distL="0" distR="0" wp14:anchorId="02F73A54" wp14:editId="6BCF9C27">
            <wp:extent cx="5628585" cy="443397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628585" cy="4433976"/>
                    </a:xfrm>
                    <a:prstGeom prst="rect">
                      <a:avLst/>
                    </a:prstGeom>
                  </pic:spPr>
                </pic:pic>
              </a:graphicData>
            </a:graphic>
          </wp:inline>
        </w:drawing>
      </w:r>
      <w:commentRangeEnd w:id="128"/>
      <w:r>
        <w:rPr>
          <w:rStyle w:val="CommentReference"/>
        </w:rPr>
        <w:commentReference w:id="128"/>
      </w:r>
      <w:commentRangeEnd w:id="129"/>
      <w:r w:rsidR="00B54F64">
        <w:rPr>
          <w:rStyle w:val="CommentReference"/>
        </w:rPr>
        <w:commentReference w:id="129"/>
      </w:r>
    </w:p>
    <w:p w14:paraId="4758FCA1" w14:textId="212F884B" w:rsidR="0076506C" w:rsidRDefault="0076506C" w:rsidP="0076506C">
      <w:pPr>
        <w:pStyle w:val="Heading2"/>
        <w:rPr>
          <w:lang w:val="en-US"/>
        </w:rPr>
      </w:pPr>
      <w:bookmarkStart w:id="130" w:name="_Toc79581700"/>
      <w:r>
        <w:rPr>
          <w:lang w:val="en-US"/>
        </w:rPr>
        <w:t>CDP/</w:t>
      </w:r>
      <w:r w:rsidRPr="00CF0B79">
        <w:rPr>
          <w:lang w:val="en-US"/>
        </w:rPr>
        <w:t xml:space="preserve">Digital Light House </w:t>
      </w:r>
      <w:r>
        <w:rPr>
          <w:lang w:val="en-US"/>
        </w:rPr>
        <w:t>Environment</w:t>
      </w:r>
      <w:bookmarkEnd w:id="130"/>
    </w:p>
    <w:p w14:paraId="7DE4B34B" w14:textId="77777777" w:rsidR="0076506C" w:rsidRDefault="0076506C" w:rsidP="00110486"/>
    <w:tbl>
      <w:tblPr>
        <w:tblStyle w:val="TableGrid"/>
        <w:tblW w:w="10201" w:type="dxa"/>
        <w:tblLook w:val="04A0" w:firstRow="1" w:lastRow="0" w:firstColumn="1" w:lastColumn="0" w:noHBand="0" w:noVBand="1"/>
      </w:tblPr>
      <w:tblGrid>
        <w:gridCol w:w="1555"/>
        <w:gridCol w:w="1842"/>
        <w:gridCol w:w="6804"/>
      </w:tblGrid>
      <w:tr w:rsidR="0076506C" w:rsidRPr="007875B3" w14:paraId="3401F46D" w14:textId="77777777" w:rsidTr="60CD6E28">
        <w:tc>
          <w:tcPr>
            <w:tcW w:w="1555" w:type="dxa"/>
            <w:shd w:val="clear" w:color="auto" w:fill="F2F2F2" w:themeFill="background1" w:themeFillShade="F2"/>
          </w:tcPr>
          <w:p w14:paraId="675A8F8D" w14:textId="1841F269" w:rsidR="0076506C" w:rsidRDefault="0076506C" w:rsidP="0076506C">
            <w:pPr>
              <w:jc w:val="center"/>
              <w:rPr>
                <w:rFonts w:ascii="Arial Nova" w:hAnsi="Arial Nova"/>
                <w:b/>
                <w:bCs/>
                <w:sz w:val="20"/>
                <w:szCs w:val="20"/>
                <w:lang w:val="en-US"/>
              </w:rPr>
            </w:pPr>
            <w:r w:rsidRPr="007875B3">
              <w:rPr>
                <w:rFonts w:ascii="Arial Nova" w:hAnsi="Arial Nova"/>
                <w:b/>
                <w:bCs/>
                <w:sz w:val="20"/>
                <w:szCs w:val="20"/>
                <w:lang w:val="en-US"/>
              </w:rPr>
              <w:t>Environment</w:t>
            </w:r>
          </w:p>
          <w:p w14:paraId="4259F989" w14:textId="438F3113" w:rsidR="0076506C" w:rsidRPr="007875B3" w:rsidRDefault="0076506C" w:rsidP="0076506C">
            <w:pPr>
              <w:jc w:val="center"/>
              <w:rPr>
                <w:rFonts w:ascii="Arial Nova" w:hAnsi="Arial Nova"/>
                <w:b/>
                <w:bCs/>
                <w:sz w:val="20"/>
                <w:szCs w:val="20"/>
                <w:lang w:val="en-US"/>
              </w:rPr>
            </w:pPr>
            <w:r>
              <w:rPr>
                <w:rFonts w:ascii="Arial Nova" w:hAnsi="Arial Nova"/>
                <w:b/>
                <w:bCs/>
                <w:sz w:val="20"/>
                <w:szCs w:val="20"/>
                <w:lang w:val="en-US"/>
              </w:rPr>
              <w:t>(CDP)</w:t>
            </w:r>
          </w:p>
        </w:tc>
        <w:tc>
          <w:tcPr>
            <w:tcW w:w="1842" w:type="dxa"/>
            <w:shd w:val="clear" w:color="auto" w:fill="F2F2F2" w:themeFill="background1" w:themeFillShade="F2"/>
          </w:tcPr>
          <w:p w14:paraId="5E357325" w14:textId="34FD65FC" w:rsidR="0076506C" w:rsidRDefault="0076506C" w:rsidP="0076506C">
            <w:pPr>
              <w:jc w:val="center"/>
              <w:rPr>
                <w:rFonts w:ascii="Arial Nova" w:hAnsi="Arial Nova"/>
                <w:b/>
                <w:bCs/>
                <w:sz w:val="20"/>
                <w:szCs w:val="20"/>
                <w:lang w:val="en-US"/>
              </w:rPr>
            </w:pPr>
            <w:r>
              <w:rPr>
                <w:rFonts w:ascii="Arial Nova" w:hAnsi="Arial Nova"/>
                <w:b/>
                <w:bCs/>
                <w:sz w:val="20"/>
                <w:szCs w:val="20"/>
                <w:lang w:val="en-US"/>
              </w:rPr>
              <w:t>Environment</w:t>
            </w:r>
          </w:p>
          <w:p w14:paraId="351CE2D1" w14:textId="79EEEE35" w:rsidR="0076506C" w:rsidRPr="007875B3" w:rsidRDefault="0076506C" w:rsidP="0076506C">
            <w:pPr>
              <w:jc w:val="center"/>
              <w:rPr>
                <w:rFonts w:ascii="Arial Nova" w:hAnsi="Arial Nova"/>
                <w:b/>
                <w:bCs/>
                <w:sz w:val="20"/>
                <w:szCs w:val="20"/>
                <w:lang w:val="en-US"/>
              </w:rPr>
            </w:pPr>
            <w:r>
              <w:rPr>
                <w:rFonts w:ascii="Arial Nova" w:hAnsi="Arial Nova"/>
                <w:b/>
                <w:bCs/>
                <w:sz w:val="20"/>
                <w:szCs w:val="20"/>
                <w:lang w:val="en-US"/>
              </w:rPr>
              <w:t>(ALIS/Protection)</w:t>
            </w:r>
          </w:p>
        </w:tc>
        <w:tc>
          <w:tcPr>
            <w:tcW w:w="6804" w:type="dxa"/>
            <w:shd w:val="clear" w:color="auto" w:fill="F2F2F2" w:themeFill="background1" w:themeFillShade="F2"/>
          </w:tcPr>
          <w:p w14:paraId="10C6C1B5" w14:textId="7E58F0DA" w:rsidR="0076506C" w:rsidRPr="007875B3" w:rsidRDefault="0076506C" w:rsidP="0076506C">
            <w:pPr>
              <w:jc w:val="center"/>
              <w:rPr>
                <w:rFonts w:ascii="Arial Nova" w:hAnsi="Arial Nova"/>
                <w:b/>
                <w:bCs/>
                <w:sz w:val="20"/>
                <w:szCs w:val="20"/>
                <w:lang w:val="en-US"/>
              </w:rPr>
            </w:pPr>
            <w:r w:rsidRPr="007875B3">
              <w:rPr>
                <w:rFonts w:ascii="Arial Nova" w:hAnsi="Arial Nova"/>
                <w:b/>
                <w:bCs/>
                <w:sz w:val="20"/>
                <w:szCs w:val="20"/>
                <w:lang w:val="en-US"/>
              </w:rPr>
              <w:t>Description</w:t>
            </w:r>
          </w:p>
        </w:tc>
      </w:tr>
      <w:tr w:rsidR="0076506C" w:rsidRPr="007875B3" w14:paraId="126476CF" w14:textId="77777777" w:rsidTr="60CD6E28">
        <w:tc>
          <w:tcPr>
            <w:tcW w:w="1555" w:type="dxa"/>
          </w:tcPr>
          <w:p w14:paraId="7DA04887" w14:textId="77777777" w:rsidR="0076506C" w:rsidRPr="007875B3" w:rsidRDefault="0076506C" w:rsidP="0076506C">
            <w:pPr>
              <w:rPr>
                <w:rFonts w:ascii="Arial Nova" w:hAnsi="Arial Nova"/>
                <w:sz w:val="20"/>
                <w:szCs w:val="20"/>
                <w:lang w:val="en-US"/>
              </w:rPr>
            </w:pPr>
            <w:r>
              <w:rPr>
                <w:rFonts w:ascii="Arial Nova" w:hAnsi="Arial Nova"/>
                <w:sz w:val="20"/>
                <w:szCs w:val="20"/>
                <w:lang w:val="en-US"/>
              </w:rPr>
              <w:t>TEST</w:t>
            </w:r>
          </w:p>
        </w:tc>
        <w:tc>
          <w:tcPr>
            <w:tcW w:w="1842" w:type="dxa"/>
          </w:tcPr>
          <w:p w14:paraId="2BD1D0E1" w14:textId="2695DCDC" w:rsidR="0076506C" w:rsidRDefault="0076506C" w:rsidP="00125798">
            <w:pPr>
              <w:rPr>
                <w:rFonts w:ascii="Arial Nova" w:hAnsi="Arial Nova"/>
                <w:sz w:val="20"/>
                <w:szCs w:val="20"/>
                <w:lang w:val="en-US"/>
              </w:rPr>
            </w:pPr>
            <w:r>
              <w:rPr>
                <w:rFonts w:ascii="Arial Nova" w:hAnsi="Arial Nova"/>
                <w:sz w:val="20"/>
                <w:szCs w:val="20"/>
                <w:lang w:val="en-US"/>
              </w:rPr>
              <w:t>TSA</w:t>
            </w:r>
          </w:p>
        </w:tc>
        <w:tc>
          <w:tcPr>
            <w:tcW w:w="6804" w:type="dxa"/>
          </w:tcPr>
          <w:p w14:paraId="090B5264" w14:textId="30363D13" w:rsidR="0076506C" w:rsidRPr="007875B3" w:rsidRDefault="0076506C" w:rsidP="00125798">
            <w:pPr>
              <w:rPr>
                <w:rFonts w:ascii="Arial Nova" w:hAnsi="Arial Nova"/>
                <w:sz w:val="20"/>
                <w:szCs w:val="20"/>
                <w:lang w:val="en-US"/>
              </w:rPr>
            </w:pPr>
            <w:commentRangeStart w:id="131"/>
            <w:commentRangeStart w:id="132"/>
            <w:commentRangeStart w:id="133"/>
            <w:r w:rsidRPr="60CD6E28">
              <w:rPr>
                <w:rFonts w:ascii="Arial Nova" w:hAnsi="Arial Nova"/>
                <w:sz w:val="20"/>
                <w:szCs w:val="20"/>
                <w:lang w:val="en-US"/>
              </w:rPr>
              <w:t>SIT Functional + Security (application/data) + Component Integration (within CDP) + NFT</w:t>
            </w:r>
            <w:commentRangeEnd w:id="131"/>
            <w:r>
              <w:rPr>
                <w:rStyle w:val="CommentReference"/>
              </w:rPr>
              <w:commentReference w:id="131"/>
            </w:r>
            <w:commentRangeEnd w:id="132"/>
            <w:r w:rsidR="00E4024E">
              <w:rPr>
                <w:rStyle w:val="CommentReference"/>
              </w:rPr>
              <w:commentReference w:id="132"/>
            </w:r>
            <w:commentRangeEnd w:id="133"/>
            <w:r w:rsidR="00B54F64">
              <w:rPr>
                <w:rStyle w:val="CommentReference"/>
              </w:rPr>
              <w:commentReference w:id="133"/>
            </w:r>
          </w:p>
        </w:tc>
      </w:tr>
      <w:tr w:rsidR="0076506C" w:rsidRPr="007875B3" w14:paraId="3A2A0483" w14:textId="77777777" w:rsidTr="60CD6E28">
        <w:tc>
          <w:tcPr>
            <w:tcW w:w="1555" w:type="dxa"/>
          </w:tcPr>
          <w:p w14:paraId="332EAAAF" w14:textId="77777777" w:rsidR="0076506C" w:rsidRPr="007875B3" w:rsidRDefault="0076506C" w:rsidP="0076506C">
            <w:pPr>
              <w:rPr>
                <w:rFonts w:ascii="Arial Nova" w:hAnsi="Arial Nova"/>
                <w:sz w:val="20"/>
                <w:szCs w:val="20"/>
                <w:lang w:val="en-US"/>
              </w:rPr>
            </w:pPr>
            <w:r w:rsidRPr="007875B3">
              <w:rPr>
                <w:rFonts w:ascii="Arial Nova" w:hAnsi="Arial Nova"/>
                <w:sz w:val="20"/>
                <w:szCs w:val="20"/>
                <w:lang w:val="en-US"/>
              </w:rPr>
              <w:t>UAT</w:t>
            </w:r>
          </w:p>
        </w:tc>
        <w:tc>
          <w:tcPr>
            <w:tcW w:w="1842" w:type="dxa"/>
          </w:tcPr>
          <w:p w14:paraId="5FB560E8" w14:textId="4EF4458C" w:rsidR="0076506C" w:rsidRPr="007875B3" w:rsidRDefault="0076506C" w:rsidP="00125798">
            <w:pPr>
              <w:rPr>
                <w:rFonts w:ascii="Arial Nova" w:hAnsi="Arial Nova"/>
                <w:sz w:val="20"/>
                <w:szCs w:val="20"/>
                <w:lang w:val="en-US"/>
              </w:rPr>
            </w:pPr>
            <w:r>
              <w:rPr>
                <w:rFonts w:ascii="Arial Nova" w:hAnsi="Arial Nova"/>
                <w:sz w:val="20"/>
                <w:szCs w:val="20"/>
                <w:lang w:val="en-US"/>
              </w:rPr>
              <w:t>PPR</w:t>
            </w:r>
          </w:p>
        </w:tc>
        <w:tc>
          <w:tcPr>
            <w:tcW w:w="6804" w:type="dxa"/>
          </w:tcPr>
          <w:p w14:paraId="2056B9FE" w14:textId="2B470C73" w:rsidR="0076506C" w:rsidRPr="007875B3" w:rsidRDefault="0076506C" w:rsidP="00125798">
            <w:pPr>
              <w:rPr>
                <w:rFonts w:ascii="Arial Nova" w:hAnsi="Arial Nova"/>
                <w:sz w:val="20"/>
                <w:szCs w:val="20"/>
                <w:lang w:val="en-US"/>
              </w:rPr>
            </w:pPr>
            <w:r w:rsidRPr="007875B3">
              <w:rPr>
                <w:rFonts w:ascii="Arial Nova" w:hAnsi="Arial Nova"/>
                <w:sz w:val="20"/>
                <w:szCs w:val="20"/>
                <w:lang w:val="en-US"/>
              </w:rPr>
              <w:t xml:space="preserve">Integration </w:t>
            </w:r>
            <w:r>
              <w:rPr>
                <w:rFonts w:ascii="Arial Nova" w:hAnsi="Arial Nova"/>
                <w:sz w:val="20"/>
                <w:szCs w:val="20"/>
                <w:lang w:val="en-US"/>
              </w:rPr>
              <w:t>Testing (</w:t>
            </w:r>
            <w:r w:rsidRPr="007875B3">
              <w:rPr>
                <w:rFonts w:ascii="Arial Nova" w:hAnsi="Arial Nova"/>
                <w:sz w:val="20"/>
                <w:szCs w:val="20"/>
                <w:lang w:val="en-US"/>
              </w:rPr>
              <w:t xml:space="preserve">CDP </w:t>
            </w:r>
            <w:r>
              <w:rPr>
                <w:rFonts w:ascii="Arial Nova" w:hAnsi="Arial Nova"/>
                <w:sz w:val="20"/>
                <w:szCs w:val="20"/>
                <w:lang w:val="en-US"/>
              </w:rPr>
              <w:t>+ Portal/Visualisation Power BI/Tableau etc.)</w:t>
            </w:r>
          </w:p>
        </w:tc>
      </w:tr>
      <w:tr w:rsidR="0076506C" w:rsidRPr="007875B3" w14:paraId="4F624755" w14:textId="77777777" w:rsidTr="60CD6E28">
        <w:tc>
          <w:tcPr>
            <w:tcW w:w="1555" w:type="dxa"/>
          </w:tcPr>
          <w:p w14:paraId="78FBFB1D" w14:textId="77777777" w:rsidR="0076506C" w:rsidRPr="007875B3" w:rsidRDefault="0076506C" w:rsidP="0076506C">
            <w:pPr>
              <w:rPr>
                <w:rFonts w:ascii="Arial Nova" w:hAnsi="Arial Nova"/>
                <w:sz w:val="20"/>
                <w:szCs w:val="20"/>
                <w:lang w:val="en-US"/>
              </w:rPr>
            </w:pPr>
            <w:r w:rsidRPr="007875B3">
              <w:rPr>
                <w:rFonts w:ascii="Arial Nova" w:hAnsi="Arial Nova"/>
                <w:sz w:val="20"/>
                <w:szCs w:val="20"/>
                <w:lang w:val="en-US"/>
              </w:rPr>
              <w:t>Pre-Prod</w:t>
            </w:r>
          </w:p>
        </w:tc>
        <w:tc>
          <w:tcPr>
            <w:tcW w:w="1842" w:type="dxa"/>
          </w:tcPr>
          <w:p w14:paraId="3BB82A50" w14:textId="20BD75E0" w:rsidR="0076506C" w:rsidRPr="007875B3" w:rsidRDefault="0076506C" w:rsidP="00125798">
            <w:pPr>
              <w:rPr>
                <w:rFonts w:ascii="Arial Nova" w:hAnsi="Arial Nova"/>
                <w:sz w:val="20"/>
                <w:szCs w:val="20"/>
                <w:lang w:val="en-US"/>
              </w:rPr>
            </w:pPr>
            <w:r>
              <w:rPr>
                <w:rFonts w:ascii="Arial Nova" w:hAnsi="Arial Nova"/>
                <w:sz w:val="20"/>
                <w:szCs w:val="20"/>
                <w:lang w:val="en-US"/>
              </w:rPr>
              <w:t>TSP</w:t>
            </w:r>
          </w:p>
        </w:tc>
        <w:tc>
          <w:tcPr>
            <w:tcW w:w="6804" w:type="dxa"/>
          </w:tcPr>
          <w:p w14:paraId="75DD8C74" w14:textId="4C5388E9" w:rsidR="0076506C" w:rsidRPr="007875B3" w:rsidRDefault="0076506C" w:rsidP="00125798">
            <w:pPr>
              <w:rPr>
                <w:rFonts w:ascii="Arial Nova" w:hAnsi="Arial Nova"/>
                <w:sz w:val="20"/>
                <w:szCs w:val="20"/>
                <w:lang w:val="en-US"/>
              </w:rPr>
            </w:pPr>
            <w:r w:rsidRPr="007875B3">
              <w:rPr>
                <w:rFonts w:ascii="Arial Nova" w:hAnsi="Arial Nova"/>
                <w:sz w:val="20"/>
                <w:szCs w:val="20"/>
                <w:lang w:val="en-US"/>
              </w:rPr>
              <w:t>Non-Functional Test</w:t>
            </w:r>
            <w:r>
              <w:rPr>
                <w:rFonts w:ascii="Arial Nova" w:hAnsi="Arial Nova"/>
                <w:sz w:val="20"/>
                <w:szCs w:val="20"/>
                <w:lang w:val="en-US"/>
              </w:rPr>
              <w:t xml:space="preserve"> based on NFT requirements</w:t>
            </w:r>
          </w:p>
        </w:tc>
      </w:tr>
      <w:tr w:rsidR="0076506C" w:rsidRPr="007875B3" w14:paraId="2061358B" w14:textId="77777777" w:rsidTr="60CD6E28">
        <w:tc>
          <w:tcPr>
            <w:tcW w:w="1555" w:type="dxa"/>
          </w:tcPr>
          <w:p w14:paraId="08577833" w14:textId="77777777" w:rsidR="0076506C" w:rsidRPr="007875B3" w:rsidRDefault="0076506C" w:rsidP="0076506C">
            <w:pPr>
              <w:rPr>
                <w:rFonts w:ascii="Arial Nova" w:hAnsi="Arial Nova"/>
                <w:sz w:val="20"/>
                <w:szCs w:val="20"/>
                <w:lang w:val="en-US"/>
              </w:rPr>
            </w:pPr>
            <w:r w:rsidRPr="007875B3">
              <w:rPr>
                <w:rFonts w:ascii="Arial Nova" w:hAnsi="Arial Nova"/>
                <w:sz w:val="20"/>
                <w:szCs w:val="20"/>
                <w:lang w:val="en-US"/>
              </w:rPr>
              <w:t>Prod</w:t>
            </w:r>
          </w:p>
        </w:tc>
        <w:tc>
          <w:tcPr>
            <w:tcW w:w="1842" w:type="dxa"/>
          </w:tcPr>
          <w:p w14:paraId="50D10767" w14:textId="77777777" w:rsidR="0076506C" w:rsidRDefault="0076506C" w:rsidP="00125798">
            <w:pPr>
              <w:rPr>
                <w:rFonts w:ascii="Arial Nova" w:hAnsi="Arial Nova"/>
                <w:sz w:val="20"/>
                <w:szCs w:val="20"/>
                <w:lang w:val="en-US"/>
              </w:rPr>
            </w:pPr>
          </w:p>
        </w:tc>
        <w:tc>
          <w:tcPr>
            <w:tcW w:w="6804" w:type="dxa"/>
          </w:tcPr>
          <w:p w14:paraId="1EAAFAB8" w14:textId="233C0679" w:rsidR="0076506C" w:rsidRPr="007875B3" w:rsidRDefault="0076506C" w:rsidP="00125798">
            <w:pPr>
              <w:rPr>
                <w:rFonts w:ascii="Arial Nova" w:hAnsi="Arial Nova"/>
                <w:sz w:val="20"/>
                <w:szCs w:val="20"/>
                <w:lang w:val="en-US"/>
              </w:rPr>
            </w:pPr>
            <w:r>
              <w:rPr>
                <w:rFonts w:ascii="Arial Nova" w:hAnsi="Arial Nova"/>
                <w:sz w:val="20"/>
                <w:szCs w:val="20"/>
                <w:lang w:val="en-US"/>
              </w:rPr>
              <w:t>RFO – Ready for Operation (Data Reconciliation)</w:t>
            </w:r>
          </w:p>
        </w:tc>
      </w:tr>
    </w:tbl>
    <w:p w14:paraId="68C400A7" w14:textId="77777777" w:rsidR="0076506C" w:rsidRDefault="0076506C" w:rsidP="00110486"/>
    <w:p w14:paraId="0A0269EB" w14:textId="423AD350" w:rsidR="60CD6E28" w:rsidRDefault="60CD6E28" w:rsidP="60CD6E28"/>
    <w:p w14:paraId="68C177E8" w14:textId="023666DA" w:rsidR="60CD6E28" w:rsidRDefault="60CD6E28" w:rsidP="60CD6E28"/>
    <w:p w14:paraId="50455753" w14:textId="5A5B08C4" w:rsidR="60CD6E28" w:rsidRDefault="60CD6E28" w:rsidP="60CD6E28"/>
    <w:p w14:paraId="672575BC" w14:textId="2F1BD1E4" w:rsidR="60CD6E28" w:rsidRDefault="60CD6E28" w:rsidP="60CD6E28"/>
    <w:p w14:paraId="042A2177" w14:textId="415E2C31" w:rsidR="60CD6E28" w:rsidRDefault="60CD6E28" w:rsidP="60CD6E28"/>
    <w:p w14:paraId="7A6E3F10" w14:textId="54FE9774" w:rsidR="60CD6E28" w:rsidRDefault="60CD6E28" w:rsidP="60CD6E28"/>
    <w:p w14:paraId="10BF0AA7" w14:textId="01C4D548" w:rsidR="60CD6E28" w:rsidRDefault="60CD6E28" w:rsidP="60CD6E28"/>
    <w:p w14:paraId="03B5D817" w14:textId="1FE10E9F" w:rsidR="60CD6E28" w:rsidRDefault="60CD6E28" w:rsidP="60CD6E28"/>
    <w:p w14:paraId="71BAF326" w14:textId="7FAEF816" w:rsidR="60CD6E28" w:rsidRDefault="60CD6E28" w:rsidP="60CD6E28"/>
    <w:p w14:paraId="1A1A1286" w14:textId="79FBEE52" w:rsidR="05D58D47" w:rsidRDefault="05D58D47" w:rsidP="05D58D47">
      <w:pPr>
        <w:rPr>
          <w:b/>
          <w:bCs/>
          <w:sz w:val="24"/>
          <w:szCs w:val="24"/>
        </w:rPr>
      </w:pPr>
    </w:p>
    <w:p w14:paraId="1FFF46A2" w14:textId="1FA10663" w:rsidR="15FD3114" w:rsidRDefault="15FD3114" w:rsidP="4E28E680">
      <w:pPr>
        <w:rPr>
          <w:b/>
          <w:bCs/>
          <w:sz w:val="24"/>
          <w:szCs w:val="24"/>
        </w:rPr>
      </w:pPr>
      <w:r w:rsidRPr="55940A53">
        <w:rPr>
          <w:b/>
          <w:bCs/>
          <w:sz w:val="24"/>
          <w:szCs w:val="24"/>
        </w:rPr>
        <w:t>CONSOLIDATED FEEDBACK FROM TEST QUALITY MANAGEMENT TEAM</w:t>
      </w:r>
    </w:p>
    <w:tbl>
      <w:tblPr>
        <w:tblStyle w:val="TableGrid"/>
        <w:tblW w:w="9015" w:type="dxa"/>
        <w:tblLayout w:type="fixed"/>
        <w:tblLook w:val="06A0" w:firstRow="1" w:lastRow="0" w:firstColumn="1" w:lastColumn="0" w:noHBand="1" w:noVBand="1"/>
      </w:tblPr>
      <w:tblGrid>
        <w:gridCol w:w="1395"/>
        <w:gridCol w:w="7620"/>
      </w:tblGrid>
      <w:tr w:rsidR="229DC4F3" w14:paraId="5AA4FC3D" w14:textId="77777777" w:rsidTr="52FDA339">
        <w:tc>
          <w:tcPr>
            <w:tcW w:w="1395" w:type="dxa"/>
          </w:tcPr>
          <w:p w14:paraId="285275E0" w14:textId="2D313658" w:rsidR="1031388F" w:rsidRDefault="2D64C0AB" w:rsidP="229DC4F3">
            <w:pPr>
              <w:rPr>
                <w:rFonts w:ascii="Arial" w:eastAsia="Arial" w:hAnsi="Arial" w:cs="Arial"/>
                <w:b/>
                <w:sz w:val="24"/>
                <w:szCs w:val="24"/>
                <w:lang w:val="en-US"/>
              </w:rPr>
            </w:pPr>
            <w:r w:rsidRPr="6E72B727">
              <w:rPr>
                <w:rFonts w:ascii="Arial" w:eastAsia="Arial" w:hAnsi="Arial" w:cs="Arial"/>
                <w:b/>
                <w:sz w:val="24"/>
                <w:szCs w:val="24"/>
                <w:lang w:val="en-US"/>
              </w:rPr>
              <w:t>FROM</w:t>
            </w:r>
          </w:p>
        </w:tc>
        <w:tc>
          <w:tcPr>
            <w:tcW w:w="7620" w:type="dxa"/>
          </w:tcPr>
          <w:p w14:paraId="478564F0" w14:textId="12BE0FC3" w:rsidR="229DC4F3" w:rsidRDefault="2D64C0AB" w:rsidP="70A6BBE0">
            <w:pPr>
              <w:spacing w:line="259" w:lineRule="auto"/>
              <w:rPr>
                <w:rFonts w:ascii="Arial" w:eastAsia="Arial" w:hAnsi="Arial" w:cs="Arial"/>
                <w:b/>
                <w:sz w:val="24"/>
                <w:szCs w:val="24"/>
                <w:highlight w:val="magenta"/>
                <w:lang w:val="en-US"/>
              </w:rPr>
            </w:pPr>
            <w:r w:rsidRPr="6E72B727">
              <w:rPr>
                <w:rFonts w:ascii="Arial" w:eastAsia="Arial" w:hAnsi="Arial" w:cs="Arial"/>
                <w:b/>
                <w:sz w:val="24"/>
                <w:szCs w:val="24"/>
                <w:lang w:val="en-US"/>
              </w:rPr>
              <w:t>FEEDBACK</w:t>
            </w:r>
          </w:p>
        </w:tc>
      </w:tr>
      <w:tr w:rsidR="67EDDA16" w14:paraId="7DC4C0B4" w14:textId="77777777" w:rsidTr="52FDA339">
        <w:tc>
          <w:tcPr>
            <w:tcW w:w="1395" w:type="dxa"/>
          </w:tcPr>
          <w:p w14:paraId="4D35C360" w14:textId="2B674F2E" w:rsidR="67EDDA16" w:rsidRDefault="67EDDA16" w:rsidP="67EDDA16">
            <w:pPr>
              <w:rPr>
                <w:rFonts w:eastAsiaTheme="minorEastAsia"/>
                <w:b/>
                <w:lang w:val="en-US"/>
              </w:rPr>
            </w:pPr>
          </w:p>
          <w:p w14:paraId="31E76A4C" w14:textId="25C297F8" w:rsidR="67EDDA16" w:rsidRDefault="7C21D473" w:rsidP="67EDDA16">
            <w:pPr>
              <w:rPr>
                <w:rFonts w:eastAsiaTheme="minorEastAsia"/>
                <w:lang w:val="en-US"/>
              </w:rPr>
            </w:pPr>
            <w:r w:rsidRPr="6395ABB0">
              <w:rPr>
                <w:rFonts w:eastAsiaTheme="minorEastAsia"/>
                <w:lang w:val="en-US"/>
              </w:rPr>
              <w:t xml:space="preserve">Luca </w:t>
            </w:r>
            <w:proofErr w:type="spellStart"/>
            <w:r w:rsidRPr="6395ABB0">
              <w:rPr>
                <w:rFonts w:eastAsiaTheme="minorEastAsia"/>
                <w:lang w:val="en-US"/>
              </w:rPr>
              <w:t>Ramires</w:t>
            </w:r>
            <w:proofErr w:type="spellEnd"/>
          </w:p>
          <w:p w14:paraId="380DB5AE" w14:textId="76B6F375" w:rsidR="67EDDA16" w:rsidRDefault="67EDDA16" w:rsidP="67EDDA16">
            <w:pPr>
              <w:rPr>
                <w:rFonts w:eastAsiaTheme="minorEastAsia"/>
                <w:b/>
                <w:lang w:val="en-US"/>
              </w:rPr>
            </w:pPr>
          </w:p>
        </w:tc>
        <w:tc>
          <w:tcPr>
            <w:tcW w:w="7620" w:type="dxa"/>
          </w:tcPr>
          <w:p w14:paraId="315EA0FF" w14:textId="4D85BE3F" w:rsidR="2299970E" w:rsidRDefault="2299970E" w:rsidP="2299970E">
            <w:pPr>
              <w:spacing w:line="259" w:lineRule="auto"/>
              <w:rPr>
                <w:rFonts w:eastAsiaTheme="minorEastAsia"/>
                <w:b/>
                <w:lang w:val="en-US"/>
              </w:rPr>
            </w:pPr>
          </w:p>
          <w:p w14:paraId="01BCE9B0" w14:textId="3E6DF6E4" w:rsidR="001040ED" w:rsidRDefault="7C21D473" w:rsidP="001040ED">
            <w:pPr>
              <w:spacing w:line="257" w:lineRule="auto"/>
            </w:pPr>
            <w:r w:rsidRPr="52FDA339">
              <w:rPr>
                <w:rFonts w:ascii="Calibri" w:eastAsia="Calibri" w:hAnsi="Calibri" w:cs="Calibri"/>
                <w:lang w:val="en-US"/>
              </w:rPr>
              <w:t xml:space="preserve">Document is not up to RLG </w:t>
            </w:r>
            <w:r w:rsidR="6BD85493" w:rsidRPr="52FDA339">
              <w:rPr>
                <w:rFonts w:ascii="Calibri" w:eastAsia="Calibri" w:hAnsi="Calibri" w:cs="Calibri"/>
                <w:lang w:val="en-US"/>
              </w:rPr>
              <w:t>standards</w:t>
            </w:r>
            <w:r w:rsidRPr="52FDA339">
              <w:rPr>
                <w:rFonts w:ascii="Calibri" w:eastAsia="Calibri" w:hAnsi="Calibri" w:cs="Calibri"/>
                <w:lang w:val="en-US"/>
              </w:rPr>
              <w:t xml:space="preserve"> yet, several sections seem to be missing</w:t>
            </w:r>
            <w:r w:rsidR="6BD85493" w:rsidRPr="52FDA339">
              <w:rPr>
                <w:rFonts w:ascii="Calibri" w:eastAsia="Calibri" w:hAnsi="Calibri" w:cs="Calibri"/>
                <w:lang w:val="en-US"/>
              </w:rPr>
              <w:t>.</w:t>
            </w:r>
          </w:p>
          <w:p w14:paraId="2D548573" w14:textId="48579298" w:rsidR="4647F5AF" w:rsidRDefault="4647F5AF" w:rsidP="52FDA339">
            <w:pPr>
              <w:spacing w:line="257" w:lineRule="auto"/>
              <w:rPr>
                <w:rFonts w:ascii="Calibri" w:eastAsia="Calibri" w:hAnsi="Calibri" w:cs="Calibri"/>
                <w:lang w:val="en-US"/>
              </w:rPr>
            </w:pPr>
            <w:r w:rsidRPr="52FDA339">
              <w:rPr>
                <w:rFonts w:ascii="Calibri" w:eastAsia="Calibri" w:hAnsi="Calibri" w:cs="Calibri"/>
                <w:lang w:val="en-US"/>
              </w:rPr>
              <w:t>Not clear if it is a Strategy or an Approach (the two docs have different scope, really).</w:t>
            </w:r>
          </w:p>
          <w:p w14:paraId="57ECA30A" w14:textId="1286B13B" w:rsidR="52FDA339" w:rsidRDefault="52FDA339" w:rsidP="52FDA339">
            <w:pPr>
              <w:spacing w:line="257" w:lineRule="auto"/>
              <w:rPr>
                <w:rFonts w:ascii="Calibri" w:eastAsia="Calibri" w:hAnsi="Calibri" w:cs="Calibri"/>
                <w:lang w:val="en-US"/>
              </w:rPr>
            </w:pPr>
          </w:p>
          <w:p w14:paraId="6EFEDA9B" w14:textId="06E280B7" w:rsidR="67EDDA16" w:rsidRPr="00764258" w:rsidRDefault="00764258" w:rsidP="00764258">
            <w:pPr>
              <w:spacing w:line="257" w:lineRule="auto"/>
              <w:rPr>
                <w:rFonts w:ascii="Calibri" w:eastAsia="Calibri" w:hAnsi="Calibri" w:cs="Calibri"/>
                <w:lang w:val="en-US"/>
              </w:rPr>
            </w:pPr>
            <w:r>
              <w:rPr>
                <w:rFonts w:ascii="Calibri" w:eastAsia="Calibri" w:hAnsi="Calibri" w:cs="Calibri"/>
                <w:b/>
                <w:bCs/>
                <w:lang w:val="en-US"/>
              </w:rPr>
              <w:t>(A)</w:t>
            </w:r>
            <w:r w:rsidRPr="00764258">
              <w:rPr>
                <w:rFonts w:ascii="Calibri" w:eastAsia="Calibri" w:hAnsi="Calibri" w:cs="Calibri"/>
                <w:b/>
                <w:bCs/>
                <w:lang w:val="en-US"/>
              </w:rPr>
              <w:t xml:space="preserve"> I</w:t>
            </w:r>
            <w:r w:rsidR="20BC02F4" w:rsidRPr="00764258">
              <w:rPr>
                <w:rFonts w:ascii="Calibri" w:eastAsia="Calibri" w:hAnsi="Calibri" w:cs="Calibri"/>
                <w:b/>
                <w:bCs/>
                <w:lang w:val="en-US"/>
              </w:rPr>
              <w:t>f you consider it a Strategy</w:t>
            </w:r>
            <w:r w:rsidR="20BC02F4" w:rsidRPr="00764258">
              <w:rPr>
                <w:rFonts w:ascii="Calibri" w:eastAsia="Calibri" w:hAnsi="Calibri" w:cs="Calibri"/>
                <w:lang w:val="en-US"/>
              </w:rPr>
              <w:t xml:space="preserve">, </w:t>
            </w:r>
            <w:r w:rsidR="6BD85493" w:rsidRPr="00764258">
              <w:rPr>
                <w:rFonts w:ascii="Calibri" w:eastAsia="Calibri" w:hAnsi="Calibri" w:cs="Calibri"/>
                <w:lang w:val="en-US"/>
              </w:rPr>
              <w:t xml:space="preserve">I’d like to suggest some </w:t>
            </w:r>
            <w:r w:rsidR="01EA489B" w:rsidRPr="00764258">
              <w:rPr>
                <w:rFonts w:ascii="Calibri" w:eastAsia="Calibri" w:hAnsi="Calibri" w:cs="Calibri"/>
                <w:lang w:val="en-US"/>
              </w:rPr>
              <w:t xml:space="preserve">good examples to </w:t>
            </w:r>
            <w:r w:rsidR="6BD85493" w:rsidRPr="00764258">
              <w:rPr>
                <w:rFonts w:ascii="Calibri" w:eastAsia="Calibri" w:hAnsi="Calibri" w:cs="Calibri"/>
                <w:lang w:val="en-US"/>
              </w:rPr>
              <w:t xml:space="preserve">consult and </w:t>
            </w:r>
            <w:r w:rsidR="01EA489B" w:rsidRPr="00764258">
              <w:rPr>
                <w:rFonts w:ascii="Calibri" w:eastAsia="Calibri" w:hAnsi="Calibri" w:cs="Calibri"/>
                <w:lang w:val="en-US"/>
              </w:rPr>
              <w:t xml:space="preserve">follow </w:t>
            </w:r>
            <w:r w:rsidR="6BD85493" w:rsidRPr="00764258">
              <w:rPr>
                <w:rFonts w:ascii="Calibri" w:eastAsia="Calibri" w:hAnsi="Calibri" w:cs="Calibri"/>
                <w:lang w:val="en-US"/>
              </w:rPr>
              <w:t>a similar structure</w:t>
            </w:r>
            <w:r w:rsidR="00032A89">
              <w:rPr>
                <w:rFonts w:ascii="Calibri" w:eastAsia="Calibri" w:hAnsi="Calibri" w:cs="Calibri"/>
                <w:lang w:val="en-US"/>
              </w:rPr>
              <w:t xml:space="preserve"> (they are not in Standards Book </w:t>
            </w:r>
            <w:proofErr w:type="gramStart"/>
            <w:r w:rsidR="00032A89">
              <w:rPr>
                <w:rFonts w:ascii="Calibri" w:eastAsia="Calibri" w:hAnsi="Calibri" w:cs="Calibri"/>
                <w:lang w:val="en-US"/>
              </w:rPr>
              <w:t>yet</w:t>
            </w:r>
            <w:proofErr w:type="gramEnd"/>
            <w:r w:rsidR="00032A89">
              <w:rPr>
                <w:rFonts w:ascii="Calibri" w:eastAsia="Calibri" w:hAnsi="Calibri" w:cs="Calibri"/>
                <w:lang w:val="en-US"/>
              </w:rPr>
              <w:t xml:space="preserve"> but they will soon):</w:t>
            </w:r>
          </w:p>
          <w:p w14:paraId="21EB5E1F" w14:textId="6F95BC97" w:rsidR="37DCDEFE" w:rsidRDefault="37DCDEFE" w:rsidP="37DCDEFE">
            <w:pPr>
              <w:spacing w:line="259" w:lineRule="auto"/>
              <w:rPr>
                <w:rFonts w:ascii="Calibri" w:eastAsia="Calibri" w:hAnsi="Calibri" w:cs="Calibri"/>
                <w:b/>
                <w:bCs/>
                <w:lang w:val="en-US"/>
              </w:rPr>
            </w:pPr>
          </w:p>
          <w:p w14:paraId="5C9E6CBC" w14:textId="64D3FF9B" w:rsidR="67EDDA16" w:rsidRPr="00764258" w:rsidRDefault="00764258" w:rsidP="0F0DB5D4">
            <w:pPr>
              <w:spacing w:line="259" w:lineRule="auto"/>
              <w:rPr>
                <w:color w:val="7030A0"/>
              </w:rPr>
            </w:pPr>
            <w:r>
              <w:rPr>
                <w:rFonts w:ascii="Calibri" w:eastAsia="Calibri" w:hAnsi="Calibri" w:cs="Calibri"/>
                <w:color w:val="7030A0"/>
                <w:lang w:val="en-US"/>
              </w:rPr>
              <w:t>A</w:t>
            </w:r>
            <w:r w:rsidR="5FECA0BC" w:rsidRPr="00764258">
              <w:rPr>
                <w:rFonts w:ascii="Calibri" w:eastAsia="Calibri" w:hAnsi="Calibri" w:cs="Calibri"/>
                <w:color w:val="7030A0"/>
                <w:lang w:val="en-US"/>
              </w:rPr>
              <w:t xml:space="preserve">1) </w:t>
            </w:r>
            <w:r w:rsidR="6BD85493" w:rsidRPr="00764258">
              <w:rPr>
                <w:rFonts w:ascii="Calibri" w:eastAsia="Calibri" w:hAnsi="Calibri" w:cs="Calibri"/>
                <w:color w:val="7030A0"/>
                <w:lang w:val="en-US"/>
              </w:rPr>
              <w:t>Protection</w:t>
            </w:r>
            <w:r w:rsidR="01EA489B" w:rsidRPr="00764258">
              <w:rPr>
                <w:rFonts w:ascii="Calibri" w:eastAsia="Calibri" w:hAnsi="Calibri" w:cs="Calibri"/>
                <w:color w:val="7030A0"/>
                <w:lang w:val="en-US"/>
              </w:rPr>
              <w:t xml:space="preserve"> Portfolio Test Strategy</w:t>
            </w:r>
            <w:r>
              <w:rPr>
                <w:rFonts w:ascii="Calibri" w:eastAsia="Calibri" w:hAnsi="Calibri" w:cs="Calibri"/>
                <w:color w:val="7030A0"/>
                <w:lang w:val="en-US"/>
              </w:rPr>
              <w:t xml:space="preserve"> </w:t>
            </w:r>
          </w:p>
          <w:p w14:paraId="718A37B3" w14:textId="2A80FBFE" w:rsidR="67EDDA16" w:rsidRDefault="6BD85493" w:rsidP="77E9F60A">
            <w:pPr>
              <w:spacing w:line="257" w:lineRule="auto"/>
            </w:pPr>
            <w:r w:rsidRPr="52FDA339">
              <w:rPr>
                <w:rFonts w:ascii="Calibri" w:eastAsia="Calibri" w:hAnsi="Calibri" w:cs="Calibri"/>
                <w:lang w:val="en-US"/>
              </w:rPr>
              <w:t xml:space="preserve"> </w:t>
            </w:r>
            <w:bookmarkStart w:id="134" w:name="_MON_1690970794"/>
            <w:bookmarkEnd w:id="134"/>
            <w:r w:rsidR="00764258">
              <w:rPr>
                <w:rFonts w:ascii="Calibri" w:eastAsia="Calibri" w:hAnsi="Calibri" w:cs="Calibri"/>
                <w:lang w:val="en-US"/>
              </w:rPr>
              <w:object w:dxaOrig="1512" w:dyaOrig="993" w14:anchorId="31501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9.55pt" o:ole="">
                  <v:imagedata r:id="rId19" o:title=""/>
                </v:shape>
                <o:OLEObject Type="Embed" ProgID="Word.Document.12" ShapeID="_x0000_i1025" DrawAspect="Icon" ObjectID="_1691316718" r:id="rId20">
                  <o:FieldCodes>\s</o:FieldCodes>
                </o:OLEObject>
              </w:object>
            </w:r>
          </w:p>
          <w:p w14:paraId="615C6DB9" w14:textId="0A929FC7" w:rsidR="52FDA339" w:rsidRDefault="52FDA339" w:rsidP="52FDA339">
            <w:pPr>
              <w:spacing w:line="257" w:lineRule="auto"/>
              <w:rPr>
                <w:rFonts w:ascii="Calibri" w:eastAsia="Calibri" w:hAnsi="Calibri" w:cs="Calibri"/>
                <w:lang w:val="en-US"/>
              </w:rPr>
            </w:pPr>
          </w:p>
          <w:p w14:paraId="0A2788BF" w14:textId="1D427164" w:rsidR="67EDDA16" w:rsidRDefault="6BD85493" w:rsidP="77E9F60A">
            <w:pPr>
              <w:spacing w:line="257" w:lineRule="auto"/>
            </w:pPr>
            <w:r w:rsidRPr="37DCDEFE">
              <w:rPr>
                <w:rFonts w:ascii="Calibri" w:eastAsia="Calibri" w:hAnsi="Calibri" w:cs="Calibri"/>
                <w:lang w:val="en-US"/>
              </w:rPr>
              <w:t>As regards with Automation and NFT, please feel free to consult the structure of these two documents:</w:t>
            </w:r>
          </w:p>
          <w:p w14:paraId="6A5F115C" w14:textId="7E3D3266" w:rsidR="37DCDEFE" w:rsidRDefault="37DCDEFE" w:rsidP="37DCDEFE">
            <w:pPr>
              <w:spacing w:line="259" w:lineRule="auto"/>
              <w:rPr>
                <w:rFonts w:ascii="Calibri" w:eastAsia="Calibri" w:hAnsi="Calibri" w:cs="Calibri"/>
                <w:b/>
                <w:bCs/>
                <w:lang w:val="en-US"/>
              </w:rPr>
            </w:pPr>
          </w:p>
          <w:p w14:paraId="59EA1A25" w14:textId="3EA1791C" w:rsidR="6BD85493" w:rsidRPr="00764258" w:rsidRDefault="00764258" w:rsidP="52FDA339">
            <w:pPr>
              <w:spacing w:line="259" w:lineRule="auto"/>
              <w:rPr>
                <w:rFonts w:ascii="Calibri" w:eastAsia="Calibri" w:hAnsi="Calibri" w:cs="Calibri"/>
                <w:color w:val="7030A0"/>
                <w:lang w:val="en-US"/>
              </w:rPr>
            </w:pPr>
            <w:r>
              <w:rPr>
                <w:rFonts w:ascii="Calibri" w:eastAsia="Calibri" w:hAnsi="Calibri" w:cs="Calibri"/>
                <w:color w:val="7030A0"/>
                <w:lang w:val="en-US"/>
              </w:rPr>
              <w:t>A</w:t>
            </w:r>
            <w:r w:rsidR="6703BC30" w:rsidRPr="00764258">
              <w:rPr>
                <w:rFonts w:ascii="Calibri" w:eastAsia="Calibri" w:hAnsi="Calibri" w:cs="Calibri"/>
                <w:color w:val="7030A0"/>
                <w:lang w:val="en-US"/>
              </w:rPr>
              <w:t xml:space="preserve">2) </w:t>
            </w:r>
            <w:r w:rsidR="6BD85493" w:rsidRPr="00764258">
              <w:rPr>
                <w:rFonts w:ascii="Calibri" w:eastAsia="Calibri" w:hAnsi="Calibri" w:cs="Calibri"/>
                <w:color w:val="7030A0"/>
                <w:lang w:val="en-US"/>
              </w:rPr>
              <w:t>Protection Automation Strategy</w:t>
            </w:r>
          </w:p>
          <w:bookmarkStart w:id="135" w:name="_MON_1690970825"/>
          <w:bookmarkEnd w:id="135"/>
          <w:p w14:paraId="772B1877" w14:textId="7E17FF4B" w:rsidR="52FDA339" w:rsidRDefault="00764258" w:rsidP="52FDA339">
            <w:pPr>
              <w:spacing w:line="259" w:lineRule="auto"/>
              <w:rPr>
                <w:rFonts w:ascii="Calibri" w:eastAsia="Calibri" w:hAnsi="Calibri" w:cs="Calibri"/>
                <w:b/>
                <w:bCs/>
                <w:lang w:val="en-US"/>
              </w:rPr>
            </w:pPr>
            <w:r>
              <w:rPr>
                <w:rFonts w:ascii="Calibri" w:eastAsia="Calibri" w:hAnsi="Calibri" w:cs="Calibri"/>
                <w:b/>
                <w:bCs/>
                <w:lang w:val="en-US"/>
              </w:rPr>
              <w:object w:dxaOrig="1512" w:dyaOrig="993" w14:anchorId="79A9CA91">
                <v:shape id="_x0000_i1026" type="#_x0000_t75" style="width:75.45pt;height:49.55pt" o:ole="">
                  <v:imagedata r:id="rId21" o:title=""/>
                </v:shape>
                <o:OLEObject Type="Embed" ProgID="Word.Document.12" ShapeID="_x0000_i1026" DrawAspect="Icon" ObjectID="_1691316719" r:id="rId22">
                  <o:FieldCodes>\s</o:FieldCodes>
                </o:OLEObject>
              </w:object>
            </w:r>
          </w:p>
          <w:p w14:paraId="236C6A6C" w14:textId="3485E914" w:rsidR="1CAA4779" w:rsidRDefault="1CAA4779" w:rsidP="0F0DB5D4">
            <w:pPr>
              <w:spacing w:line="259" w:lineRule="auto"/>
              <w:rPr>
                <w:rFonts w:ascii="Calibri" w:eastAsia="Calibri" w:hAnsi="Calibri" w:cs="Calibri"/>
                <w:b/>
                <w:bCs/>
                <w:lang w:val="en-US"/>
              </w:rPr>
            </w:pPr>
          </w:p>
          <w:p w14:paraId="44D5EC79" w14:textId="53AFFCF7" w:rsidR="67EDDA16" w:rsidRPr="00764258" w:rsidRDefault="00764258" w:rsidP="52FDA339">
            <w:pPr>
              <w:spacing w:line="259" w:lineRule="auto"/>
              <w:rPr>
                <w:rFonts w:ascii="Calibri" w:eastAsia="Calibri" w:hAnsi="Calibri" w:cs="Calibri"/>
                <w:color w:val="7030A0"/>
                <w:lang w:val="en-US"/>
              </w:rPr>
            </w:pPr>
            <w:r>
              <w:rPr>
                <w:rFonts w:ascii="Calibri" w:eastAsia="Calibri" w:hAnsi="Calibri" w:cs="Calibri"/>
                <w:color w:val="7030A0"/>
                <w:lang w:val="en-US"/>
              </w:rPr>
              <w:t>A</w:t>
            </w:r>
            <w:r w:rsidR="2E78FC41" w:rsidRPr="00764258">
              <w:rPr>
                <w:rFonts w:ascii="Calibri" w:eastAsia="Calibri" w:hAnsi="Calibri" w:cs="Calibri"/>
                <w:color w:val="7030A0"/>
                <w:lang w:val="en-US"/>
              </w:rPr>
              <w:t xml:space="preserve">3) </w:t>
            </w:r>
            <w:r w:rsidR="6BD85493" w:rsidRPr="00764258">
              <w:rPr>
                <w:rFonts w:ascii="Calibri" w:eastAsia="Calibri" w:hAnsi="Calibri" w:cs="Calibri"/>
                <w:color w:val="7030A0"/>
                <w:lang w:val="en-US"/>
              </w:rPr>
              <w:t>Protection NFT Strategy</w:t>
            </w:r>
          </w:p>
          <w:bookmarkStart w:id="136" w:name="_MON_1690970864"/>
          <w:bookmarkEnd w:id="136"/>
          <w:p w14:paraId="3F4FFAEF" w14:textId="3CE7849D" w:rsidR="00764258" w:rsidRDefault="00764258" w:rsidP="52FDA339">
            <w:pPr>
              <w:spacing w:line="259" w:lineRule="auto"/>
              <w:rPr>
                <w:rFonts w:ascii="Calibri" w:eastAsia="Calibri" w:hAnsi="Calibri" w:cs="Calibri"/>
                <w:lang w:val="en-US"/>
              </w:rPr>
            </w:pPr>
            <w:r>
              <w:rPr>
                <w:rFonts w:ascii="Calibri" w:eastAsia="Calibri" w:hAnsi="Calibri" w:cs="Calibri"/>
                <w:lang w:val="en-US"/>
              </w:rPr>
              <w:object w:dxaOrig="1512" w:dyaOrig="993" w14:anchorId="18D753C1">
                <v:shape id="_x0000_i1027" type="#_x0000_t75" style="width:75.45pt;height:49.55pt" o:ole="">
                  <v:imagedata r:id="rId23" o:title=""/>
                </v:shape>
                <o:OLEObject Type="Embed" ProgID="Word.Document.12" ShapeID="_x0000_i1027" DrawAspect="Icon" ObjectID="_1691316720" r:id="rId24">
                  <o:FieldCodes>\s</o:FieldCodes>
                </o:OLEObject>
              </w:object>
            </w:r>
          </w:p>
          <w:p w14:paraId="0C81AFEF" w14:textId="0A929FC7" w:rsidR="67EDDA16" w:rsidRDefault="67EDDA16" w:rsidP="52FDA339">
            <w:pPr>
              <w:spacing w:line="257" w:lineRule="auto"/>
            </w:pPr>
          </w:p>
          <w:p w14:paraId="0F75892D" w14:textId="7C4F5C0B" w:rsidR="67EDDA16" w:rsidRDefault="6BD85493" w:rsidP="77E9F60A">
            <w:pPr>
              <w:spacing w:line="257" w:lineRule="auto"/>
            </w:pPr>
            <w:r w:rsidRPr="0F0DB5D4">
              <w:rPr>
                <w:rFonts w:ascii="Calibri" w:eastAsia="Calibri" w:hAnsi="Calibri" w:cs="Calibri"/>
                <w:lang w:val="en-US"/>
              </w:rPr>
              <w:t xml:space="preserve">(…you could </w:t>
            </w:r>
            <w:r w:rsidR="0CE89065" w:rsidRPr="0F0DB5D4">
              <w:rPr>
                <w:rFonts w:ascii="Calibri" w:eastAsia="Calibri" w:hAnsi="Calibri" w:cs="Calibri"/>
                <w:lang w:val="en-US"/>
              </w:rPr>
              <w:t xml:space="preserve">join </w:t>
            </w:r>
            <w:r w:rsidRPr="0F0DB5D4">
              <w:rPr>
                <w:rFonts w:ascii="Calibri" w:eastAsia="Calibri" w:hAnsi="Calibri" w:cs="Calibri"/>
                <w:lang w:val="en-US"/>
              </w:rPr>
              <w:t>some of the sections of three documents into one document, if needed).</w:t>
            </w:r>
          </w:p>
          <w:p w14:paraId="06E4AFE9" w14:textId="2678DF6D" w:rsidR="00FE2C22" w:rsidRPr="00D23A5E" w:rsidRDefault="6BD85493" w:rsidP="00FE2C22">
            <w:pPr>
              <w:spacing w:line="257" w:lineRule="auto"/>
            </w:pPr>
            <w:r w:rsidRPr="77E9F60A">
              <w:rPr>
                <w:rFonts w:ascii="Calibri" w:eastAsia="Calibri" w:hAnsi="Calibri" w:cs="Calibri"/>
                <w:lang w:val="en-US"/>
              </w:rPr>
              <w:t xml:space="preserve">  </w:t>
            </w:r>
          </w:p>
          <w:p w14:paraId="18A0431D" w14:textId="56AE075A" w:rsidR="1CAA4779" w:rsidRDefault="00764258" w:rsidP="3C3B6658">
            <w:pPr>
              <w:spacing w:line="257" w:lineRule="auto"/>
              <w:rPr>
                <w:rFonts w:ascii="Calibri" w:eastAsia="Calibri" w:hAnsi="Calibri" w:cs="Calibri"/>
                <w:lang w:val="en-US"/>
              </w:rPr>
            </w:pPr>
            <w:r>
              <w:rPr>
                <w:rFonts w:ascii="Calibri" w:eastAsia="Calibri" w:hAnsi="Calibri" w:cs="Calibri"/>
                <w:b/>
                <w:bCs/>
                <w:lang w:val="en-US"/>
              </w:rPr>
              <w:t>(B) I</w:t>
            </w:r>
            <w:r w:rsidR="325FAB5C" w:rsidRPr="52FDA339">
              <w:rPr>
                <w:rFonts w:ascii="Calibri" w:eastAsia="Calibri" w:hAnsi="Calibri" w:cs="Calibri"/>
                <w:b/>
                <w:bCs/>
                <w:lang w:val="en-US"/>
              </w:rPr>
              <w:t>f you consider it an Agile Test Approach</w:t>
            </w:r>
            <w:r w:rsidR="325FAB5C" w:rsidRPr="52FDA339">
              <w:rPr>
                <w:rFonts w:ascii="Calibri" w:eastAsia="Calibri" w:hAnsi="Calibri" w:cs="Calibri"/>
                <w:lang w:val="en-US"/>
              </w:rPr>
              <w:t xml:space="preserve">, please use the </w:t>
            </w:r>
            <w:r>
              <w:rPr>
                <w:rFonts w:ascii="Calibri" w:eastAsia="Calibri" w:hAnsi="Calibri" w:cs="Calibri"/>
                <w:lang w:val="en-US"/>
              </w:rPr>
              <w:t xml:space="preserve">Agile </w:t>
            </w:r>
            <w:r w:rsidR="325FAB5C" w:rsidRPr="52FDA339">
              <w:rPr>
                <w:rFonts w:ascii="Calibri" w:eastAsia="Calibri" w:hAnsi="Calibri" w:cs="Calibri"/>
                <w:lang w:val="en-US"/>
              </w:rPr>
              <w:t xml:space="preserve">template approach </w:t>
            </w:r>
            <w:r w:rsidR="00D23A5E">
              <w:rPr>
                <w:rFonts w:ascii="Calibri" w:eastAsia="Calibri" w:hAnsi="Calibri" w:cs="Calibri"/>
                <w:lang w:val="en-US"/>
              </w:rPr>
              <w:t xml:space="preserve">v1.0 </w:t>
            </w:r>
            <w:r w:rsidR="325FAB5C" w:rsidRPr="52FDA339">
              <w:rPr>
                <w:rFonts w:ascii="Calibri" w:eastAsia="Calibri" w:hAnsi="Calibri" w:cs="Calibri"/>
                <w:lang w:val="en-US"/>
              </w:rPr>
              <w:t xml:space="preserve">in </w:t>
            </w:r>
            <w:hyperlink r:id="rId25" w:history="1">
              <w:r w:rsidR="325FAB5C" w:rsidRPr="00D23A5E">
                <w:rPr>
                  <w:rStyle w:val="Hyperlink"/>
                  <w:rFonts w:ascii="Calibri" w:eastAsia="Calibri" w:hAnsi="Calibri" w:cs="Calibri"/>
                  <w:lang w:val="en-US"/>
                </w:rPr>
                <w:t>Standards Book</w:t>
              </w:r>
            </w:hyperlink>
            <w:r w:rsidR="293C123C" w:rsidRPr="52FDA339">
              <w:rPr>
                <w:rFonts w:ascii="Calibri" w:eastAsia="Calibri" w:hAnsi="Calibri" w:cs="Calibri"/>
                <w:lang w:val="en-US"/>
              </w:rPr>
              <w:t>.</w:t>
            </w:r>
          </w:p>
          <w:p w14:paraId="233BC8CB" w14:textId="77777777" w:rsidR="00D23A5E" w:rsidRDefault="00D23A5E" w:rsidP="3C3B6658">
            <w:pPr>
              <w:spacing w:line="257" w:lineRule="auto"/>
              <w:rPr>
                <w:rFonts w:ascii="Calibri" w:eastAsia="Calibri" w:hAnsi="Calibri" w:cs="Calibri"/>
                <w:lang w:val="en-US"/>
              </w:rPr>
            </w:pPr>
          </w:p>
          <w:p w14:paraId="40BC01D8" w14:textId="545F06B1" w:rsidR="67EDDA16" w:rsidRDefault="00D23A5E" w:rsidP="77E9F60A">
            <w:pPr>
              <w:spacing w:line="257" w:lineRule="auto"/>
              <w:rPr>
                <w:rFonts w:ascii="Calibri" w:eastAsia="Calibri" w:hAnsi="Calibri" w:cs="Calibri"/>
                <w:lang w:val="en-US"/>
              </w:rPr>
            </w:pPr>
            <w:r w:rsidRPr="00D23A5E">
              <w:rPr>
                <w:rFonts w:ascii="Calibri" w:eastAsia="Calibri" w:hAnsi="Calibri" w:cs="Calibri"/>
                <w:b/>
                <w:bCs/>
                <w:lang w:val="en-US"/>
              </w:rPr>
              <w:t>(C)</w:t>
            </w:r>
            <w:r>
              <w:rPr>
                <w:rFonts w:ascii="Calibri" w:eastAsia="Calibri" w:hAnsi="Calibri" w:cs="Calibri"/>
                <w:lang w:val="en-US"/>
              </w:rPr>
              <w:t xml:space="preserve"> </w:t>
            </w:r>
            <w:r w:rsidR="6BD85493" w:rsidRPr="00D23A5E">
              <w:rPr>
                <w:rFonts w:ascii="Calibri" w:eastAsia="Calibri" w:hAnsi="Calibri" w:cs="Calibri"/>
                <w:b/>
                <w:bCs/>
                <w:lang w:val="en-US"/>
              </w:rPr>
              <w:t xml:space="preserve">Additionally, starting </w:t>
            </w:r>
            <w:r w:rsidR="00764258" w:rsidRPr="00D23A5E">
              <w:rPr>
                <w:rFonts w:ascii="Calibri" w:eastAsia="Calibri" w:hAnsi="Calibri" w:cs="Calibri"/>
                <w:b/>
                <w:bCs/>
                <w:lang w:val="en-US"/>
              </w:rPr>
              <w:t xml:space="preserve">the analysis </w:t>
            </w:r>
            <w:r w:rsidR="6BD85493" w:rsidRPr="00D23A5E">
              <w:rPr>
                <w:rFonts w:ascii="Calibri" w:eastAsia="Calibri" w:hAnsi="Calibri" w:cs="Calibri"/>
                <w:b/>
                <w:bCs/>
                <w:lang w:val="en-US"/>
              </w:rPr>
              <w:t xml:space="preserve">from </w:t>
            </w:r>
            <w:r w:rsidR="00764258" w:rsidRPr="00D23A5E">
              <w:rPr>
                <w:rFonts w:ascii="Calibri" w:eastAsia="Calibri" w:hAnsi="Calibri" w:cs="Calibri"/>
                <w:b/>
                <w:bCs/>
                <w:lang w:val="en-US"/>
              </w:rPr>
              <w:t xml:space="preserve">the </w:t>
            </w:r>
            <w:r w:rsidR="6BD85493" w:rsidRPr="00D23A5E">
              <w:rPr>
                <w:rFonts w:ascii="Calibri" w:eastAsia="Calibri" w:hAnsi="Calibri" w:cs="Calibri"/>
                <w:color w:val="7030A0"/>
                <w:lang w:val="en-US"/>
              </w:rPr>
              <w:t xml:space="preserve">Architecture Data Strategy </w:t>
            </w:r>
            <w:r w:rsidR="6BD85493" w:rsidRPr="00D23A5E">
              <w:rPr>
                <w:rFonts w:ascii="Calibri" w:eastAsia="Calibri" w:hAnsi="Calibri" w:cs="Calibri"/>
                <w:lang w:val="en-US"/>
              </w:rPr>
              <w:t>(</w:t>
            </w:r>
            <w:r w:rsidR="6BD85493" w:rsidRPr="52FDA339">
              <w:rPr>
                <w:rFonts w:ascii="Calibri" w:eastAsia="Calibri" w:hAnsi="Calibri" w:cs="Calibri"/>
                <w:lang w:val="en-US"/>
              </w:rPr>
              <w:t>created by Owen Jones and approved recently) could be helpful to share the same language and principles (</w:t>
            </w:r>
            <w:proofErr w:type="gramStart"/>
            <w:r w:rsidR="6BD85493" w:rsidRPr="52FDA339">
              <w:rPr>
                <w:rFonts w:ascii="Calibri" w:eastAsia="Calibri" w:hAnsi="Calibri" w:cs="Calibri"/>
                <w:lang w:val="en-US"/>
              </w:rPr>
              <w:t>i.e.</w:t>
            </w:r>
            <w:proofErr w:type="gramEnd"/>
            <w:r w:rsidR="6BD85493" w:rsidRPr="52FDA339">
              <w:rPr>
                <w:rFonts w:ascii="Calibri" w:eastAsia="Calibri" w:hAnsi="Calibri" w:cs="Calibri"/>
                <w:lang w:val="en-US"/>
              </w:rPr>
              <w:t xml:space="preserve"> what democratization of data really means for RLG):</w:t>
            </w:r>
          </w:p>
          <w:p w14:paraId="133E0A83" w14:textId="11FE2416" w:rsidR="00764258" w:rsidRDefault="00764258" w:rsidP="77E9F60A">
            <w:pPr>
              <w:spacing w:line="257" w:lineRule="auto"/>
              <w:rPr>
                <w:rFonts w:ascii="Calibri" w:eastAsia="Calibri" w:hAnsi="Calibri" w:cs="Calibri"/>
                <w:lang w:val="en-US"/>
              </w:rPr>
            </w:pPr>
            <w:r>
              <w:rPr>
                <w:rFonts w:ascii="Calibri" w:eastAsia="Calibri" w:hAnsi="Calibri" w:cs="Calibri"/>
                <w:lang w:val="en-US"/>
              </w:rPr>
              <w:object w:dxaOrig="1512" w:dyaOrig="993" w14:anchorId="5DBB2168">
                <v:shape id="_x0000_i1028" type="#_x0000_t75" style="width:75.45pt;height:49.55pt" o:ole="">
                  <v:imagedata r:id="rId26" o:title=""/>
                </v:shape>
                <o:OLEObject Type="Embed" ProgID="AcroExch.Document.DC" ShapeID="_x0000_i1028" DrawAspect="Icon" ObjectID="_1691316721" r:id="rId27"/>
              </w:object>
            </w:r>
          </w:p>
          <w:p w14:paraId="636867E4" w14:textId="376694C2" w:rsidR="00764258" w:rsidRDefault="00764258" w:rsidP="77E9F60A">
            <w:pPr>
              <w:spacing w:line="257" w:lineRule="auto"/>
              <w:rPr>
                <w:rFonts w:ascii="Calibri" w:eastAsia="Calibri" w:hAnsi="Calibri" w:cs="Calibri"/>
                <w:lang w:val="en-US"/>
              </w:rPr>
            </w:pPr>
          </w:p>
          <w:p w14:paraId="7565A4C6" w14:textId="77777777" w:rsidR="00764258" w:rsidRDefault="00764258" w:rsidP="77E9F60A">
            <w:pPr>
              <w:spacing w:line="257" w:lineRule="auto"/>
            </w:pPr>
          </w:p>
          <w:p w14:paraId="17681204" w14:textId="7BD14F36" w:rsidR="67EDDA16" w:rsidRDefault="67EDDA16" w:rsidP="77E9F60A">
            <w:pPr>
              <w:spacing w:line="257" w:lineRule="auto"/>
            </w:pPr>
          </w:p>
          <w:p w14:paraId="7EEAAB5C" w14:textId="2CFD294D" w:rsidR="67EDDA16" w:rsidRDefault="67EDDA16" w:rsidP="67EDDA16">
            <w:pPr>
              <w:spacing w:line="259" w:lineRule="auto"/>
              <w:rPr>
                <w:rFonts w:eastAsiaTheme="minorEastAsia"/>
                <w:lang w:val="en-US"/>
              </w:rPr>
            </w:pPr>
          </w:p>
        </w:tc>
      </w:tr>
      <w:tr w:rsidR="2A3E9D1C" w14:paraId="60F9190C" w14:textId="77777777" w:rsidTr="52FDA339">
        <w:tc>
          <w:tcPr>
            <w:tcW w:w="1395" w:type="dxa"/>
          </w:tcPr>
          <w:p w14:paraId="2D314A8C" w14:textId="4197D0E3" w:rsidR="0F59C82C" w:rsidRDefault="0F59C82C" w:rsidP="2A3E9D1C">
            <w:pPr>
              <w:rPr>
                <w:rFonts w:ascii="Arial" w:eastAsia="Arial" w:hAnsi="Arial" w:cs="Arial"/>
                <w:b/>
                <w:bCs/>
                <w:sz w:val="20"/>
                <w:szCs w:val="20"/>
                <w:lang w:val="en-US"/>
              </w:rPr>
            </w:pPr>
            <w:r w:rsidRPr="2A3E9D1C">
              <w:rPr>
                <w:rFonts w:ascii="Arial" w:eastAsia="Arial" w:hAnsi="Arial" w:cs="Arial"/>
                <w:sz w:val="20"/>
                <w:szCs w:val="20"/>
                <w:lang w:val="en-US"/>
              </w:rPr>
              <w:lastRenderedPageBreak/>
              <w:t xml:space="preserve">Stephen </w:t>
            </w:r>
            <w:proofErr w:type="spellStart"/>
            <w:r w:rsidRPr="2A3E9D1C">
              <w:rPr>
                <w:rFonts w:ascii="Arial" w:eastAsia="Arial" w:hAnsi="Arial" w:cs="Arial"/>
                <w:sz w:val="20"/>
                <w:szCs w:val="20"/>
                <w:lang w:val="en-US"/>
              </w:rPr>
              <w:t>Worlock</w:t>
            </w:r>
            <w:proofErr w:type="spellEnd"/>
          </w:p>
          <w:p w14:paraId="43C26E12" w14:textId="1DD72149" w:rsidR="2A3E9D1C" w:rsidRDefault="2A3E9D1C" w:rsidP="2A3E9D1C">
            <w:pPr>
              <w:rPr>
                <w:rFonts w:ascii="Arial" w:eastAsia="Arial" w:hAnsi="Arial" w:cs="Arial"/>
                <w:sz w:val="20"/>
                <w:szCs w:val="20"/>
                <w:lang w:val="en-US"/>
              </w:rPr>
            </w:pPr>
          </w:p>
        </w:tc>
        <w:tc>
          <w:tcPr>
            <w:tcW w:w="7620" w:type="dxa"/>
          </w:tcPr>
          <w:p w14:paraId="5B19CE79" w14:textId="43CBB203" w:rsidR="0F59C82C" w:rsidRDefault="0F59C82C">
            <w:r>
              <w:t>Firstly, we need to accept that this is going to be a difficult Strategy to pull together as the language, processes, technology and ultimately risk are unfamiliar. I suggest ‘</w:t>
            </w:r>
            <w:r w:rsidR="40477EEA">
              <w:t>small</w:t>
            </w:r>
            <w:r>
              <w:t xml:space="preserve"> steps’ in that the 1</w:t>
            </w:r>
            <w:r w:rsidRPr="47757856">
              <w:rPr>
                <w:vertAlign w:val="superscript"/>
              </w:rPr>
              <w:t>st</w:t>
            </w:r>
            <w:r>
              <w:t xml:space="preserve"> draft of the strategy should focus on:</w:t>
            </w:r>
          </w:p>
          <w:p w14:paraId="602B3B0B" w14:textId="5F55EC27" w:rsidR="00A82DD9" w:rsidRPr="00A82DD9" w:rsidRDefault="0F59C82C" w:rsidP="00E919E1">
            <w:pPr>
              <w:pStyle w:val="ListParagraph"/>
              <w:numPr>
                <w:ilvl w:val="0"/>
                <w:numId w:val="7"/>
              </w:numPr>
            </w:pPr>
            <w:r>
              <w:t>Who is needed to compile a cohesive strategy and by what mechanism (</w:t>
            </w:r>
            <w:proofErr w:type="gramStart"/>
            <w:r>
              <w:t>i.e.</w:t>
            </w:r>
            <w:proofErr w:type="gramEnd"/>
            <w:r>
              <w:t xml:space="preserve"> series of workshops)</w:t>
            </w:r>
          </w:p>
          <w:p w14:paraId="4C46EB48" w14:textId="6D01C3D9" w:rsidR="3DA8EDA1" w:rsidRDefault="3DA8EDA1" w:rsidP="3DA8EDA1"/>
          <w:p w14:paraId="504AD63F" w14:textId="1480E1A1" w:rsidR="009D56E6" w:rsidRPr="009D56E6" w:rsidRDefault="0F59C82C" w:rsidP="00E919E1">
            <w:pPr>
              <w:pStyle w:val="ListParagraph"/>
              <w:numPr>
                <w:ilvl w:val="0"/>
                <w:numId w:val="7"/>
              </w:numPr>
            </w:pPr>
            <w:r>
              <w:t>The key business risks that we are trying to mitigate with our testing</w:t>
            </w:r>
          </w:p>
          <w:p w14:paraId="5A7E0CEC" w14:textId="0D55EA70" w:rsidR="3DA8EDA1" w:rsidRDefault="3DA8EDA1" w:rsidP="3DA8EDA1"/>
          <w:p w14:paraId="625891E5" w14:textId="6862E3A5" w:rsidR="0F59C82C" w:rsidRDefault="0F59C82C" w:rsidP="00E919E1">
            <w:pPr>
              <w:pStyle w:val="ListParagraph"/>
              <w:numPr>
                <w:ilvl w:val="0"/>
                <w:numId w:val="7"/>
              </w:numPr>
            </w:pPr>
            <w:r>
              <w:t xml:space="preserve">Analyse the profile of the testing you could do and sketch out the testing in terms of </w:t>
            </w:r>
          </w:p>
          <w:p w14:paraId="416376FD" w14:textId="77777777" w:rsidR="0F59C82C" w:rsidRDefault="0F59C82C" w:rsidP="00E919E1">
            <w:pPr>
              <w:pStyle w:val="ListParagraph"/>
              <w:numPr>
                <w:ilvl w:val="1"/>
                <w:numId w:val="7"/>
              </w:numPr>
            </w:pPr>
            <w:r>
              <w:t xml:space="preserve">a) what will QA need to control data </w:t>
            </w:r>
            <w:proofErr w:type="gramStart"/>
            <w:r>
              <w:t>in to</w:t>
            </w:r>
            <w:proofErr w:type="gramEnd"/>
            <w:r>
              <w:t xml:space="preserve"> a test </w:t>
            </w:r>
          </w:p>
          <w:p w14:paraId="494B287E" w14:textId="77777777" w:rsidR="0F59C82C" w:rsidRDefault="0F59C82C" w:rsidP="00E919E1">
            <w:pPr>
              <w:pStyle w:val="ListParagraph"/>
              <w:numPr>
                <w:ilvl w:val="1"/>
                <w:numId w:val="7"/>
              </w:numPr>
            </w:pPr>
            <w:r>
              <w:t>b) what will QA need to run the test through the solution</w:t>
            </w:r>
          </w:p>
          <w:p w14:paraId="697D23EA" w14:textId="77777777" w:rsidR="0F59C82C" w:rsidRDefault="0F59C82C" w:rsidP="00E919E1">
            <w:pPr>
              <w:pStyle w:val="ListParagraph"/>
              <w:numPr>
                <w:ilvl w:val="1"/>
                <w:numId w:val="7"/>
              </w:numPr>
            </w:pPr>
            <w:r>
              <w:t xml:space="preserve">c) what will QA need/use to observe the various facets of the result </w:t>
            </w:r>
          </w:p>
          <w:p w14:paraId="62576CB2" w14:textId="77777777" w:rsidR="009D56E6" w:rsidRPr="009D56E6" w:rsidRDefault="0F59C82C" w:rsidP="00E919E1">
            <w:pPr>
              <w:pStyle w:val="ListParagraph"/>
              <w:numPr>
                <w:ilvl w:val="1"/>
                <w:numId w:val="7"/>
              </w:numPr>
            </w:pPr>
            <w:r>
              <w:t xml:space="preserve">d) what will QA need to compare those results with what is required.  </w:t>
            </w:r>
          </w:p>
          <w:p w14:paraId="542FE20C" w14:textId="02088180" w:rsidR="3DA8EDA1" w:rsidRDefault="3DA8EDA1" w:rsidP="3DA8EDA1">
            <w:pPr>
              <w:ind w:left="720"/>
            </w:pPr>
          </w:p>
          <w:p w14:paraId="3D6A533B" w14:textId="3F4F1FB3" w:rsidR="009D56E6" w:rsidRPr="009D56E6" w:rsidRDefault="0F59C82C" w:rsidP="00E919E1">
            <w:pPr>
              <w:pStyle w:val="ListParagraph"/>
              <w:numPr>
                <w:ilvl w:val="0"/>
                <w:numId w:val="7"/>
              </w:numPr>
            </w:pPr>
            <w:r>
              <w:t xml:space="preserve">introducing Testing </w:t>
            </w:r>
            <w:proofErr w:type="gramStart"/>
            <w:r>
              <w:t>terminology</w:t>
            </w:r>
            <w:proofErr w:type="gramEnd"/>
            <w:r>
              <w:t xml:space="preserve"> the programme will use and stick too (solution architecture as input)</w:t>
            </w:r>
          </w:p>
          <w:p w14:paraId="71E8DD94" w14:textId="299148CA" w:rsidR="59A0515E" w:rsidRDefault="59A0515E" w:rsidP="59A0515E"/>
          <w:p w14:paraId="4C06487D" w14:textId="280BE08C" w:rsidR="0F59C82C" w:rsidRDefault="0F59C82C">
            <w:r>
              <w:t>As required, the governance aspects – forums, deliverables, entry / exit criteria, signoff protocols and all the other standard Test Strategy sections can be added in a later draft.</w:t>
            </w:r>
          </w:p>
          <w:p w14:paraId="08DF5266" w14:textId="3E506C1D" w:rsidR="2A3E9D1C" w:rsidRDefault="2A3E9D1C" w:rsidP="2A3E9D1C">
            <w:pPr>
              <w:spacing w:line="259" w:lineRule="auto"/>
              <w:rPr>
                <w:rFonts w:ascii="Arial" w:eastAsia="Arial" w:hAnsi="Arial" w:cs="Arial"/>
                <w:b/>
                <w:bCs/>
                <w:sz w:val="20"/>
                <w:szCs w:val="20"/>
                <w:lang w:val="en-US"/>
              </w:rPr>
            </w:pPr>
          </w:p>
        </w:tc>
      </w:tr>
      <w:tr w:rsidR="1E9905CC" w14:paraId="03DF4E9B" w14:textId="77777777" w:rsidTr="52FDA339">
        <w:tc>
          <w:tcPr>
            <w:tcW w:w="1395" w:type="dxa"/>
          </w:tcPr>
          <w:p w14:paraId="3B5ED91C" w14:textId="40200049" w:rsidR="0F59C82C" w:rsidRDefault="0F59C82C" w:rsidP="1E9905CC">
            <w:pPr>
              <w:rPr>
                <w:rFonts w:ascii="Arial" w:eastAsia="Arial" w:hAnsi="Arial" w:cs="Arial"/>
                <w:sz w:val="20"/>
                <w:szCs w:val="20"/>
                <w:lang w:val="en-US"/>
              </w:rPr>
            </w:pPr>
            <w:proofErr w:type="spellStart"/>
            <w:r w:rsidRPr="1E9905CC">
              <w:rPr>
                <w:rFonts w:ascii="Arial" w:eastAsia="Arial" w:hAnsi="Arial" w:cs="Arial"/>
                <w:sz w:val="20"/>
                <w:szCs w:val="20"/>
                <w:lang w:val="en-US"/>
              </w:rPr>
              <w:t>Dhuruvan</w:t>
            </w:r>
            <w:proofErr w:type="spellEnd"/>
            <w:r w:rsidRPr="788309DB">
              <w:rPr>
                <w:rFonts w:ascii="Arial" w:eastAsia="Arial" w:hAnsi="Arial" w:cs="Arial"/>
                <w:sz w:val="20"/>
                <w:szCs w:val="20"/>
                <w:lang w:val="en-US"/>
              </w:rPr>
              <w:t xml:space="preserve"> </w:t>
            </w:r>
            <w:proofErr w:type="spellStart"/>
            <w:r w:rsidRPr="788309DB">
              <w:rPr>
                <w:rFonts w:ascii="Arial" w:eastAsia="Arial" w:hAnsi="Arial" w:cs="Arial"/>
                <w:sz w:val="20"/>
                <w:szCs w:val="20"/>
                <w:lang w:val="en-US"/>
              </w:rPr>
              <w:t>Ekambaram</w:t>
            </w:r>
            <w:proofErr w:type="spellEnd"/>
          </w:p>
        </w:tc>
        <w:tc>
          <w:tcPr>
            <w:tcW w:w="7620" w:type="dxa"/>
          </w:tcPr>
          <w:p w14:paraId="07DCC7AD" w14:textId="3309DE6F" w:rsidR="3B2A4FDA" w:rsidRDefault="3B2A4FDA" w:rsidP="7A311132">
            <w:pPr>
              <w:pStyle w:val="ListParagraph"/>
              <w:numPr>
                <w:ilvl w:val="0"/>
                <w:numId w:val="29"/>
              </w:numPr>
              <w:rPr>
                <w:rFonts w:ascii="Calibri" w:eastAsia="Calibri" w:hAnsi="Calibri" w:cs="Calibri"/>
                <w:color w:val="000000" w:themeColor="text1"/>
              </w:rPr>
            </w:pPr>
            <w:r w:rsidRPr="458605E5">
              <w:rPr>
                <w:rFonts w:ascii="Calibri" w:eastAsia="Calibri" w:hAnsi="Calibri" w:cs="Calibri"/>
                <w:color w:val="000000" w:themeColor="text1"/>
              </w:rPr>
              <w:t>Overall strategy doe</w:t>
            </w:r>
            <w:r w:rsidRPr="5B43DC74">
              <w:rPr>
                <w:rFonts w:ascii="Calibri" w:eastAsia="Calibri" w:hAnsi="Calibri" w:cs="Calibri"/>
                <w:color w:val="000000" w:themeColor="text1"/>
              </w:rPr>
              <w:t>s not fit to the org template/standards and is inconsistent with rest of the approved strategies signed off Portfolio Strategies RLG</w:t>
            </w:r>
            <w:r w:rsidR="399586D1" w:rsidRPr="59A0515E">
              <w:rPr>
                <w:rFonts w:ascii="Calibri" w:eastAsia="Calibri" w:hAnsi="Calibri" w:cs="Calibri"/>
                <w:color w:val="000000" w:themeColor="text1"/>
              </w:rPr>
              <w:t xml:space="preserve"> (happy to </w:t>
            </w:r>
            <w:r w:rsidR="399586D1" w:rsidRPr="480FA4EC">
              <w:rPr>
                <w:rFonts w:ascii="Calibri" w:eastAsia="Calibri" w:hAnsi="Calibri" w:cs="Calibri"/>
                <w:color w:val="000000" w:themeColor="text1"/>
              </w:rPr>
              <w:t>share available templates).</w:t>
            </w:r>
          </w:p>
          <w:p w14:paraId="6F3EE541" w14:textId="3322F57F" w:rsidR="003E4122" w:rsidRPr="003E4122" w:rsidRDefault="003E4122" w:rsidP="003E4122">
            <w:pPr>
              <w:rPr>
                <w:rFonts w:ascii="Calibri" w:eastAsia="Calibri" w:hAnsi="Calibri" w:cs="Calibri"/>
                <w:color w:val="000000" w:themeColor="text1"/>
                <w:sz w:val="20"/>
                <w:szCs w:val="20"/>
              </w:rPr>
            </w:pPr>
          </w:p>
          <w:p w14:paraId="6B7990CD" w14:textId="01772231" w:rsidR="3B2A4FDA" w:rsidRDefault="3B2A4FDA" w:rsidP="7A311132">
            <w:pPr>
              <w:pStyle w:val="ListParagraph"/>
              <w:numPr>
                <w:ilvl w:val="0"/>
                <w:numId w:val="29"/>
              </w:numPr>
            </w:pPr>
            <w:r w:rsidRPr="458605E5">
              <w:rPr>
                <w:rFonts w:ascii="Calibri" w:eastAsia="Calibri" w:hAnsi="Calibri" w:cs="Calibri"/>
                <w:color w:val="000000" w:themeColor="text1"/>
              </w:rPr>
              <w:t xml:space="preserve">The overall document needs to be an e2e document covering all aspects of testing but does not cover business testing, UAT and acceptance criteria </w:t>
            </w:r>
          </w:p>
          <w:p w14:paraId="2884DF3C" w14:textId="0DE04926" w:rsidR="5B43DC74" w:rsidRDefault="5B43DC74" w:rsidP="5B43DC74">
            <w:pPr>
              <w:rPr>
                <w:rFonts w:ascii="Calibri" w:eastAsia="Calibri" w:hAnsi="Calibri" w:cs="Calibri"/>
                <w:color w:val="000000" w:themeColor="text1"/>
                <w:sz w:val="20"/>
                <w:szCs w:val="20"/>
              </w:rPr>
            </w:pPr>
          </w:p>
          <w:p w14:paraId="46BA6760" w14:textId="212D2C06" w:rsidR="3B2A4FDA" w:rsidRDefault="3B2A4FDA" w:rsidP="7A311132">
            <w:pPr>
              <w:pStyle w:val="ListParagraph"/>
              <w:numPr>
                <w:ilvl w:val="0"/>
                <w:numId w:val="29"/>
              </w:numPr>
              <w:rPr>
                <w:rFonts w:ascii="Calibri" w:eastAsia="Calibri" w:hAnsi="Calibri" w:cs="Calibri"/>
                <w:color w:val="000000" w:themeColor="text1"/>
              </w:rPr>
            </w:pPr>
            <w:r w:rsidRPr="458605E5">
              <w:rPr>
                <w:rFonts w:ascii="Calibri" w:eastAsia="Calibri" w:hAnsi="Calibri" w:cs="Calibri"/>
                <w:color w:val="000000" w:themeColor="text1"/>
              </w:rPr>
              <w:t>Do we need to add a glossary?</w:t>
            </w:r>
          </w:p>
          <w:p w14:paraId="60B11ADA" w14:textId="1352A8E6" w:rsidR="5B43DC74" w:rsidRDefault="5B43DC74" w:rsidP="5B43DC74">
            <w:pPr>
              <w:rPr>
                <w:rFonts w:ascii="Calibri" w:eastAsia="Calibri" w:hAnsi="Calibri" w:cs="Calibri"/>
                <w:color w:val="000000" w:themeColor="text1"/>
                <w:sz w:val="20"/>
                <w:szCs w:val="20"/>
              </w:rPr>
            </w:pPr>
          </w:p>
          <w:p w14:paraId="36135DD9" w14:textId="1A867A00" w:rsidR="3B2A4FDA" w:rsidRDefault="3B2A4FDA" w:rsidP="7A311132">
            <w:pPr>
              <w:pStyle w:val="ListParagraph"/>
              <w:numPr>
                <w:ilvl w:val="0"/>
                <w:numId w:val="29"/>
              </w:numPr>
              <w:rPr>
                <w:rFonts w:ascii="Calibri" w:eastAsia="Calibri" w:hAnsi="Calibri" w:cs="Calibri"/>
                <w:color w:val="000000" w:themeColor="text1"/>
              </w:rPr>
            </w:pPr>
            <w:r w:rsidRPr="458605E5">
              <w:rPr>
                <w:rFonts w:ascii="Calibri" w:eastAsia="Calibri" w:hAnsi="Calibri" w:cs="Calibri"/>
                <w:color w:val="000000" w:themeColor="text1"/>
              </w:rPr>
              <w:t>What is scope for accessibility testing?</w:t>
            </w:r>
          </w:p>
          <w:p w14:paraId="6CD730A7" w14:textId="1D98821D" w:rsidR="5B43DC74" w:rsidRDefault="5B43DC74" w:rsidP="5B43DC74">
            <w:pPr>
              <w:rPr>
                <w:rFonts w:ascii="Calibri" w:eastAsia="Calibri" w:hAnsi="Calibri" w:cs="Calibri"/>
                <w:color w:val="000000" w:themeColor="text1"/>
                <w:sz w:val="20"/>
                <w:szCs w:val="20"/>
              </w:rPr>
            </w:pPr>
          </w:p>
          <w:p w14:paraId="56B8CE16" w14:textId="15591ED4" w:rsidR="3B2A4FDA" w:rsidRDefault="3B2A4FDA" w:rsidP="7A311132">
            <w:pPr>
              <w:pStyle w:val="ListParagraph"/>
              <w:numPr>
                <w:ilvl w:val="0"/>
                <w:numId w:val="29"/>
              </w:numPr>
              <w:rPr>
                <w:rFonts w:ascii="Calibri" w:eastAsia="Calibri" w:hAnsi="Calibri" w:cs="Calibri"/>
                <w:color w:val="000000" w:themeColor="text1"/>
              </w:rPr>
            </w:pPr>
            <w:r w:rsidRPr="7647B00F">
              <w:rPr>
                <w:rFonts w:ascii="Calibri" w:eastAsia="Calibri" w:hAnsi="Calibri" w:cs="Calibri"/>
                <w:color w:val="000000" w:themeColor="text1"/>
              </w:rPr>
              <w:t xml:space="preserve">What are the test </w:t>
            </w:r>
            <w:r w:rsidRPr="5B43DC74">
              <w:rPr>
                <w:rFonts w:ascii="Calibri" w:eastAsia="Calibri" w:hAnsi="Calibri" w:cs="Calibri"/>
                <w:color w:val="000000" w:themeColor="text1"/>
              </w:rPr>
              <w:t>deliverables produced and delivered here?</w:t>
            </w:r>
          </w:p>
          <w:p w14:paraId="568482F5" w14:textId="013413A0" w:rsidR="5B43DC74" w:rsidRDefault="5B43DC74" w:rsidP="5B43DC74">
            <w:pPr>
              <w:rPr>
                <w:rFonts w:ascii="Calibri" w:eastAsia="Calibri" w:hAnsi="Calibri" w:cs="Calibri"/>
                <w:color w:val="000000" w:themeColor="text1"/>
                <w:sz w:val="20"/>
                <w:szCs w:val="20"/>
              </w:rPr>
            </w:pPr>
          </w:p>
          <w:p w14:paraId="27D234C2" w14:textId="37ABA99B" w:rsidR="3B2A4FDA" w:rsidRDefault="3B2A4FDA" w:rsidP="7A311132">
            <w:pPr>
              <w:pStyle w:val="ListParagraph"/>
              <w:numPr>
                <w:ilvl w:val="0"/>
                <w:numId w:val="29"/>
              </w:numPr>
            </w:pPr>
            <w:r w:rsidRPr="7647B00F">
              <w:rPr>
                <w:rFonts w:ascii="Calibri" w:eastAsia="Calibri" w:hAnsi="Calibri" w:cs="Calibri"/>
                <w:color w:val="000000" w:themeColor="text1"/>
              </w:rPr>
              <w:t>What sort of test metrics and progress reports will be considered?</w:t>
            </w:r>
          </w:p>
          <w:p w14:paraId="53516D72" w14:textId="6176B1A4" w:rsidR="5B43DC74" w:rsidRDefault="5B43DC74" w:rsidP="5B43DC74">
            <w:pPr>
              <w:rPr>
                <w:rFonts w:ascii="Calibri" w:eastAsia="Calibri" w:hAnsi="Calibri" w:cs="Calibri"/>
                <w:color w:val="000000" w:themeColor="text1"/>
                <w:sz w:val="20"/>
                <w:szCs w:val="20"/>
              </w:rPr>
            </w:pPr>
          </w:p>
          <w:p w14:paraId="7AFA69E6" w14:textId="0641B131" w:rsidR="3B2A4FDA" w:rsidRDefault="3B2A4FDA" w:rsidP="7A311132">
            <w:pPr>
              <w:pStyle w:val="ListParagraph"/>
              <w:numPr>
                <w:ilvl w:val="0"/>
                <w:numId w:val="29"/>
              </w:numPr>
            </w:pPr>
            <w:r w:rsidRPr="7647B00F">
              <w:rPr>
                <w:rFonts w:ascii="Calibri" w:eastAsia="Calibri" w:hAnsi="Calibri" w:cs="Calibri"/>
                <w:color w:val="000000" w:themeColor="text1"/>
              </w:rPr>
              <w:t xml:space="preserve">Entry and Exit criteria for testing is missing </w:t>
            </w:r>
          </w:p>
          <w:p w14:paraId="3F41AA66" w14:textId="1A971C24" w:rsidR="5B43DC74" w:rsidRDefault="5B43DC74" w:rsidP="5B43DC74">
            <w:pPr>
              <w:rPr>
                <w:rFonts w:ascii="Calibri" w:eastAsia="Calibri" w:hAnsi="Calibri" w:cs="Calibri"/>
                <w:color w:val="000000" w:themeColor="text1"/>
                <w:sz w:val="20"/>
                <w:szCs w:val="20"/>
              </w:rPr>
            </w:pPr>
          </w:p>
          <w:p w14:paraId="243A9169" w14:textId="03492278" w:rsidR="3B2A4FDA" w:rsidRDefault="3B2A4FDA" w:rsidP="7A311132">
            <w:pPr>
              <w:pStyle w:val="ListParagraph"/>
              <w:numPr>
                <w:ilvl w:val="0"/>
                <w:numId w:val="29"/>
              </w:numPr>
            </w:pPr>
            <w:r w:rsidRPr="7647B00F">
              <w:rPr>
                <w:rFonts w:ascii="Calibri" w:eastAsia="Calibri" w:hAnsi="Calibri" w:cs="Calibri"/>
                <w:color w:val="000000" w:themeColor="text1"/>
              </w:rPr>
              <w:lastRenderedPageBreak/>
              <w:t xml:space="preserve">Suspension /Resumption criteria for testing is missing </w:t>
            </w:r>
          </w:p>
          <w:p w14:paraId="482EE7E2" w14:textId="7DFBD855" w:rsidR="5B43DC74" w:rsidRDefault="5B43DC74" w:rsidP="5B43DC74">
            <w:pPr>
              <w:rPr>
                <w:rFonts w:ascii="Calibri" w:eastAsia="Calibri" w:hAnsi="Calibri" w:cs="Calibri"/>
                <w:color w:val="000000" w:themeColor="text1"/>
                <w:sz w:val="20"/>
                <w:szCs w:val="20"/>
              </w:rPr>
            </w:pPr>
          </w:p>
          <w:p w14:paraId="1DE9F8FA" w14:textId="58011B04" w:rsidR="3B2A4FDA" w:rsidRDefault="3B2A4FDA" w:rsidP="7A311132">
            <w:pPr>
              <w:pStyle w:val="ListParagraph"/>
              <w:numPr>
                <w:ilvl w:val="0"/>
                <w:numId w:val="29"/>
              </w:numPr>
              <w:rPr>
                <w:rFonts w:ascii="Calibri" w:eastAsia="Calibri" w:hAnsi="Calibri" w:cs="Calibri"/>
                <w:color w:val="000000" w:themeColor="text1"/>
              </w:rPr>
            </w:pPr>
            <w:r w:rsidRPr="7647B00F">
              <w:rPr>
                <w:rFonts w:ascii="Calibri" w:eastAsia="Calibri" w:hAnsi="Calibri" w:cs="Calibri"/>
                <w:color w:val="000000" w:themeColor="text1"/>
              </w:rPr>
              <w:t xml:space="preserve">Some example tools to consider for </w:t>
            </w:r>
            <w:r w:rsidRPr="5B43DC74">
              <w:rPr>
                <w:rFonts w:ascii="Calibri" w:eastAsia="Calibri" w:hAnsi="Calibri" w:cs="Calibri"/>
                <w:color w:val="000000" w:themeColor="text1"/>
              </w:rPr>
              <w:t>automation: Segment, Tealium &amp; Optimizely, also does not Cognizant offered Platinum tool be used here?</w:t>
            </w:r>
          </w:p>
          <w:p w14:paraId="53FB9A0C" w14:textId="4344F14E" w:rsidR="5B43DC74" w:rsidRDefault="5B43DC74" w:rsidP="5B43DC74">
            <w:pPr>
              <w:rPr>
                <w:rFonts w:ascii="Calibri" w:eastAsia="Calibri" w:hAnsi="Calibri" w:cs="Calibri"/>
                <w:color w:val="000000" w:themeColor="text1"/>
                <w:sz w:val="20"/>
                <w:szCs w:val="20"/>
              </w:rPr>
            </w:pPr>
          </w:p>
          <w:p w14:paraId="6795338C" w14:textId="557F51F2" w:rsidR="3B2A4FDA" w:rsidRDefault="3B2A4FDA" w:rsidP="7A311132">
            <w:pPr>
              <w:pStyle w:val="ListParagraph"/>
              <w:numPr>
                <w:ilvl w:val="0"/>
                <w:numId w:val="29"/>
              </w:numPr>
              <w:rPr>
                <w:rFonts w:ascii="Calibri" w:eastAsia="Calibri" w:hAnsi="Calibri" w:cs="Calibri"/>
                <w:color w:val="000000" w:themeColor="text1"/>
              </w:rPr>
            </w:pPr>
            <w:r w:rsidRPr="4DB03474">
              <w:rPr>
                <w:rFonts w:ascii="Calibri" w:eastAsia="Calibri" w:hAnsi="Calibri" w:cs="Calibri"/>
                <w:color w:val="000000" w:themeColor="text1"/>
              </w:rPr>
              <w:t>It appears the strategy is at draft level however it must evidence what aspects are covered for testing and how we are proving our exit criteria with ot</w:t>
            </w:r>
            <w:r w:rsidRPr="5B43DC74">
              <w:rPr>
                <w:rFonts w:ascii="Calibri" w:eastAsia="Calibri" w:hAnsi="Calibri" w:cs="Calibri"/>
                <w:color w:val="000000" w:themeColor="text1"/>
              </w:rPr>
              <w:t>her downstream dependent projects (</w:t>
            </w:r>
            <w:proofErr w:type="gramStart"/>
            <w:r w:rsidRPr="5B43DC74">
              <w:rPr>
                <w:rFonts w:ascii="Calibri" w:eastAsia="Calibri" w:hAnsi="Calibri" w:cs="Calibri"/>
                <w:color w:val="000000" w:themeColor="text1"/>
              </w:rPr>
              <w:t>i.e.</w:t>
            </w:r>
            <w:proofErr w:type="gramEnd"/>
            <w:r w:rsidRPr="5B43DC74">
              <w:rPr>
                <w:rFonts w:ascii="Calibri" w:eastAsia="Calibri" w:hAnsi="Calibri" w:cs="Calibri"/>
                <w:color w:val="000000" w:themeColor="text1"/>
              </w:rPr>
              <w:t xml:space="preserve"> Digital Lighthouse) a demarcation of how defects will be handled etc needs to be agreed.</w:t>
            </w:r>
          </w:p>
          <w:p w14:paraId="7C8A9062" w14:textId="5BB3D288" w:rsidR="1E9905CC" w:rsidRDefault="1E9905CC" w:rsidP="1E9905CC"/>
        </w:tc>
      </w:tr>
      <w:tr w:rsidR="60CD6E28" w14:paraId="74AF4D07" w14:textId="77777777" w:rsidTr="52FDA339">
        <w:tc>
          <w:tcPr>
            <w:tcW w:w="1395" w:type="dxa"/>
          </w:tcPr>
          <w:p w14:paraId="3CD72734" w14:textId="6F854376" w:rsidR="43324E05" w:rsidRDefault="1031388F" w:rsidP="43324E05">
            <w:pPr>
              <w:rPr>
                <w:rFonts w:ascii="Arial" w:eastAsia="Arial" w:hAnsi="Arial" w:cs="Arial"/>
                <w:sz w:val="20"/>
                <w:szCs w:val="20"/>
                <w:lang w:val="en-US"/>
              </w:rPr>
            </w:pPr>
            <w:r w:rsidRPr="687BF5D9">
              <w:rPr>
                <w:rFonts w:ascii="Arial" w:eastAsia="Arial" w:hAnsi="Arial" w:cs="Arial"/>
                <w:sz w:val="20"/>
                <w:szCs w:val="20"/>
                <w:lang w:val="en-US"/>
              </w:rPr>
              <w:lastRenderedPageBreak/>
              <w:t xml:space="preserve">Prasanna </w:t>
            </w:r>
            <w:r w:rsidRPr="00384EA2">
              <w:rPr>
                <w:rFonts w:ascii="Arial" w:eastAsia="Arial" w:hAnsi="Arial" w:cs="Arial"/>
                <w:sz w:val="20"/>
                <w:szCs w:val="20"/>
                <w:lang w:val="en-US"/>
              </w:rPr>
              <w:t>Raja</w:t>
            </w:r>
          </w:p>
        </w:tc>
        <w:tc>
          <w:tcPr>
            <w:tcW w:w="7620" w:type="dxa"/>
          </w:tcPr>
          <w:p w14:paraId="19F5369E" w14:textId="0B6FBCB5" w:rsidR="7011F404" w:rsidRDefault="7011F404" w:rsidP="7A311132">
            <w:pPr>
              <w:pStyle w:val="ListParagraph"/>
              <w:numPr>
                <w:ilvl w:val="0"/>
                <w:numId w:val="30"/>
              </w:numPr>
              <w:rPr>
                <w:rFonts w:ascii="Arial" w:eastAsia="Arial" w:hAnsi="Arial" w:cs="Arial"/>
                <w:lang w:val="en-US"/>
              </w:rPr>
            </w:pPr>
            <w:r w:rsidRPr="5C0A0A6D">
              <w:rPr>
                <w:rFonts w:ascii="Arial" w:eastAsia="Arial" w:hAnsi="Arial" w:cs="Arial"/>
                <w:lang w:val="en-US"/>
              </w:rPr>
              <w:t xml:space="preserve">It was captured the details (Unit Testing, SIT, </w:t>
            </w:r>
            <w:proofErr w:type="spellStart"/>
            <w:r w:rsidRPr="5C0A0A6D">
              <w:rPr>
                <w:rFonts w:ascii="Arial" w:eastAsia="Arial" w:hAnsi="Arial" w:cs="Arial"/>
                <w:lang w:val="en-US"/>
              </w:rPr>
              <w:t>etc</w:t>
            </w:r>
            <w:proofErr w:type="spellEnd"/>
            <w:r w:rsidRPr="5C0A0A6D">
              <w:rPr>
                <w:rFonts w:ascii="Arial" w:eastAsia="Arial" w:hAnsi="Arial" w:cs="Arial"/>
                <w:lang w:val="en-US"/>
              </w:rPr>
              <w:t>) at very high level but when we talk about the Data testing, it should cover some test techniques / types in detail – example, migration testing, reconciliation testing, interface testing, etc</w:t>
            </w:r>
            <w:r w:rsidR="3F8822B6" w:rsidRPr="29303460">
              <w:rPr>
                <w:rFonts w:ascii="Arial" w:eastAsia="Arial" w:hAnsi="Arial" w:cs="Arial"/>
                <w:lang w:val="en-US"/>
              </w:rPr>
              <w:t>.</w:t>
            </w:r>
            <w:r w:rsidR="6A67CE72" w:rsidRPr="29303460">
              <w:rPr>
                <w:rFonts w:ascii="Arial" w:eastAsia="Arial" w:hAnsi="Arial" w:cs="Arial"/>
                <w:lang w:val="en-US"/>
              </w:rPr>
              <w:t xml:space="preserve"> </w:t>
            </w:r>
            <w:r w:rsidR="3F8822B6" w:rsidRPr="29303460">
              <w:rPr>
                <w:rFonts w:ascii="Arial" w:eastAsia="Arial" w:hAnsi="Arial" w:cs="Arial"/>
                <w:lang w:val="en-US"/>
              </w:rPr>
              <w:t>(</w:t>
            </w:r>
            <w:r w:rsidRPr="5C0A0A6D">
              <w:rPr>
                <w:rFonts w:ascii="Arial" w:eastAsia="Arial" w:hAnsi="Arial" w:cs="Arial"/>
                <w:lang w:val="en-US"/>
              </w:rPr>
              <w:t xml:space="preserve">see example below in </w:t>
            </w:r>
            <w:r w:rsidRPr="5C0A0A6D">
              <w:rPr>
                <w:rFonts w:ascii="Arial" w:eastAsia="Arial" w:hAnsi="Arial" w:cs="Arial"/>
                <w:b/>
                <w:color w:val="7030A0"/>
                <w:lang w:val="en-US"/>
              </w:rPr>
              <w:t>purple</w:t>
            </w:r>
            <w:r w:rsidR="40B4A827" w:rsidRPr="468DB428">
              <w:rPr>
                <w:rFonts w:ascii="Arial" w:eastAsia="Arial" w:hAnsi="Arial" w:cs="Arial"/>
                <w:b/>
                <w:bCs/>
                <w:color w:val="7030A0"/>
                <w:lang w:val="en-US"/>
              </w:rPr>
              <w:t xml:space="preserve"> </w:t>
            </w:r>
            <w:r w:rsidR="40B4A827" w:rsidRPr="42DD2E89">
              <w:rPr>
                <w:rFonts w:ascii="Arial" w:eastAsia="Arial" w:hAnsi="Arial" w:cs="Arial"/>
                <w:lang w:val="en-US"/>
              </w:rPr>
              <w:t>from Data team in Legacy portfolio</w:t>
            </w:r>
            <w:r w:rsidRPr="5C0A0A6D">
              <w:rPr>
                <w:rFonts w:ascii="Arial" w:eastAsia="Arial" w:hAnsi="Arial" w:cs="Arial"/>
                <w:lang w:val="en-US"/>
              </w:rPr>
              <w:t>)</w:t>
            </w:r>
            <w:r w:rsidR="6205BE8D" w:rsidRPr="5C0A0A6D">
              <w:rPr>
                <w:rFonts w:ascii="Arial" w:eastAsia="Arial" w:hAnsi="Arial" w:cs="Arial"/>
                <w:lang w:val="en-US"/>
              </w:rPr>
              <w:t xml:space="preserve">, </w:t>
            </w:r>
            <w:r w:rsidRPr="5C0A0A6D">
              <w:rPr>
                <w:rFonts w:ascii="Arial" w:eastAsia="Arial" w:hAnsi="Arial" w:cs="Arial"/>
                <w:lang w:val="en-US"/>
              </w:rPr>
              <w:t xml:space="preserve">without that it would be </w:t>
            </w:r>
            <w:r w:rsidR="3E493849" w:rsidRPr="5C0A0A6D">
              <w:rPr>
                <w:rFonts w:ascii="Arial" w:eastAsia="Arial" w:hAnsi="Arial" w:cs="Arial"/>
                <w:lang w:val="en-US"/>
              </w:rPr>
              <w:t xml:space="preserve">a bit </w:t>
            </w:r>
            <w:r w:rsidRPr="5C0A0A6D">
              <w:rPr>
                <w:rFonts w:ascii="Arial" w:eastAsia="Arial" w:hAnsi="Arial" w:cs="Arial"/>
                <w:lang w:val="en-US"/>
              </w:rPr>
              <w:t>difficult to call it a ‘test strategy’ for the data testing projects</w:t>
            </w:r>
            <w:r w:rsidR="51C3EBFC" w:rsidRPr="5C0A0A6D">
              <w:rPr>
                <w:rFonts w:ascii="Arial" w:eastAsia="Arial" w:hAnsi="Arial" w:cs="Arial"/>
                <w:lang w:val="en-US"/>
              </w:rPr>
              <w:t>. Section 3.2 covers some of it, but not</w:t>
            </w:r>
            <w:r w:rsidR="7BEBA521" w:rsidRPr="5C0A0A6D">
              <w:rPr>
                <w:rFonts w:ascii="Arial" w:eastAsia="Arial" w:hAnsi="Arial" w:cs="Arial"/>
                <w:lang w:val="en-US"/>
              </w:rPr>
              <w:t xml:space="preserve"> all /</w:t>
            </w:r>
            <w:r w:rsidR="51C3EBFC" w:rsidRPr="5C0A0A6D">
              <w:rPr>
                <w:rFonts w:ascii="Arial" w:eastAsia="Arial" w:hAnsi="Arial" w:cs="Arial"/>
                <w:lang w:val="en-US"/>
              </w:rPr>
              <w:t xml:space="preserve"> in detail.</w:t>
            </w:r>
          </w:p>
          <w:p w14:paraId="59391788" w14:textId="599FA242" w:rsidR="60CD6E28" w:rsidRDefault="60CD6E28" w:rsidP="60CD6E28">
            <w:pPr>
              <w:rPr>
                <w:rFonts w:ascii="Arial" w:eastAsia="Arial" w:hAnsi="Arial" w:cs="Arial"/>
                <w:lang w:val="en-US"/>
              </w:rPr>
            </w:pPr>
          </w:p>
          <w:p w14:paraId="61CFC84D" w14:textId="6F8ED309" w:rsidR="7011F404" w:rsidRDefault="4948C082" w:rsidP="7A311132">
            <w:pPr>
              <w:pStyle w:val="ListParagraph"/>
              <w:numPr>
                <w:ilvl w:val="0"/>
                <w:numId w:val="30"/>
              </w:numPr>
              <w:rPr>
                <w:rFonts w:ascii="Arial" w:eastAsia="Arial" w:hAnsi="Arial" w:cs="Arial"/>
                <w:lang w:val="en-US"/>
              </w:rPr>
            </w:pPr>
            <w:r w:rsidRPr="63C80607">
              <w:rPr>
                <w:rFonts w:ascii="Arial" w:eastAsia="Arial" w:hAnsi="Arial" w:cs="Arial"/>
                <w:lang w:val="en-US"/>
              </w:rPr>
              <w:t>N</w:t>
            </w:r>
            <w:r w:rsidR="7E6D1BDB" w:rsidRPr="63C80607">
              <w:rPr>
                <w:rFonts w:ascii="Arial" w:eastAsia="Arial" w:hAnsi="Arial" w:cs="Arial"/>
                <w:lang w:val="en-US"/>
              </w:rPr>
              <w:t>o</w:t>
            </w:r>
            <w:r w:rsidR="7011F404" w:rsidRPr="63C80607">
              <w:rPr>
                <w:rFonts w:ascii="Arial" w:eastAsia="Arial" w:hAnsi="Arial" w:cs="Arial"/>
                <w:lang w:val="en-US"/>
              </w:rPr>
              <w:t xml:space="preserve"> details around ‘Management &amp; Quality Controls’ for release management, ‘Test Deliverables’ for the delivery, </w:t>
            </w:r>
            <w:proofErr w:type="spellStart"/>
            <w:r w:rsidR="7011F404" w:rsidRPr="63C80607">
              <w:rPr>
                <w:rFonts w:ascii="Arial" w:eastAsia="Arial" w:hAnsi="Arial" w:cs="Arial"/>
                <w:lang w:val="en-US"/>
              </w:rPr>
              <w:t>etc</w:t>
            </w:r>
            <w:proofErr w:type="spellEnd"/>
            <w:r w:rsidR="7011F404" w:rsidRPr="63C80607">
              <w:rPr>
                <w:rFonts w:ascii="Arial" w:eastAsia="Arial" w:hAnsi="Arial" w:cs="Arial"/>
                <w:lang w:val="en-US"/>
              </w:rPr>
              <w:t xml:space="preserve"> which are our usual standards to list out in any test strategy. Probably its worth asking them to look at any one of </w:t>
            </w:r>
            <w:r w:rsidR="5639C5AB" w:rsidRPr="60CD6E28">
              <w:rPr>
                <w:rFonts w:ascii="Arial" w:eastAsia="Arial" w:hAnsi="Arial" w:cs="Arial"/>
                <w:lang w:val="en-US"/>
              </w:rPr>
              <w:t xml:space="preserve">our </w:t>
            </w:r>
            <w:r w:rsidR="7011F404" w:rsidRPr="60CD6E28">
              <w:rPr>
                <w:rFonts w:ascii="Arial" w:eastAsia="Arial" w:hAnsi="Arial" w:cs="Arial"/>
                <w:lang w:val="en-US"/>
              </w:rPr>
              <w:t xml:space="preserve">Portfolios test strategy </w:t>
            </w:r>
            <w:proofErr w:type="gramStart"/>
            <w:r w:rsidR="7011F404" w:rsidRPr="60CD6E28">
              <w:rPr>
                <w:rFonts w:ascii="Arial" w:eastAsia="Arial" w:hAnsi="Arial" w:cs="Arial"/>
                <w:lang w:val="en-US"/>
              </w:rPr>
              <w:t>document</w:t>
            </w:r>
            <w:proofErr w:type="gramEnd"/>
            <w:r w:rsidR="7011F404" w:rsidRPr="60CD6E28">
              <w:rPr>
                <w:rFonts w:ascii="Arial" w:eastAsia="Arial" w:hAnsi="Arial" w:cs="Arial"/>
                <w:lang w:val="en-US"/>
              </w:rPr>
              <w:t xml:space="preserve"> for reference.</w:t>
            </w:r>
          </w:p>
          <w:p w14:paraId="49B04459" w14:textId="4C25AD8C" w:rsidR="60CD6E28" w:rsidRDefault="52DFD16C" w:rsidP="60CD6E28">
            <w:pPr>
              <w:pStyle w:val="Heading2"/>
              <w:numPr>
                <w:ilvl w:val="1"/>
                <w:numId w:val="0"/>
              </w:numPr>
              <w:outlineLvl w:val="1"/>
            </w:pPr>
            <w:r w:rsidRPr="60CD6E28">
              <w:rPr>
                <w:rFonts w:ascii="Times New Roman" w:eastAsia="Times New Roman" w:hAnsi="Times New Roman" w:cs="Times New Roman"/>
                <w:b w:val="0"/>
                <w:color w:val="7030A0"/>
                <w:sz w:val="14"/>
                <w:szCs w:val="14"/>
                <w:lang w:val="en-US"/>
              </w:rPr>
              <w:t xml:space="preserve">  </w:t>
            </w:r>
          </w:p>
          <w:p w14:paraId="2DB902A7" w14:textId="0C7067E8" w:rsidR="52DFD16C" w:rsidRDefault="52DFD16C" w:rsidP="60CD6E28">
            <w:pPr>
              <w:pStyle w:val="Heading2"/>
              <w:numPr>
                <w:ilvl w:val="1"/>
                <w:numId w:val="0"/>
              </w:numPr>
              <w:outlineLvl w:val="1"/>
              <w:rPr>
                <w:rFonts w:ascii="Arial" w:eastAsia="Arial" w:hAnsi="Arial" w:cs="Arial"/>
                <w:color w:val="7030A0"/>
                <w:sz w:val="18"/>
                <w:szCs w:val="18"/>
                <w:lang w:val="en-US"/>
              </w:rPr>
            </w:pPr>
            <w:r w:rsidRPr="439BA1CD">
              <w:rPr>
                <w:rFonts w:ascii="Arial" w:eastAsia="Arial" w:hAnsi="Arial" w:cs="Arial"/>
                <w:color w:val="7030A0"/>
                <w:sz w:val="18"/>
                <w:szCs w:val="18"/>
                <w:lang w:val="en-US"/>
              </w:rPr>
              <w:t>Test Techniques</w:t>
            </w:r>
          </w:p>
          <w:p w14:paraId="133A7F05" w14:textId="5966109A"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 </w:t>
            </w:r>
          </w:p>
          <w:p w14:paraId="15C8F432" w14:textId="7D710E29" w:rsidR="52DFD16C" w:rsidRDefault="52DFD16C" w:rsidP="60CD6E28">
            <w:pPr>
              <w:pStyle w:val="Heading3"/>
              <w:numPr>
                <w:ilvl w:val="2"/>
                <w:numId w:val="0"/>
              </w:numPr>
              <w:outlineLvl w:val="2"/>
              <w:rPr>
                <w:rFonts w:ascii="Arial" w:eastAsia="Arial" w:hAnsi="Arial" w:cs="Arial"/>
                <w:b/>
                <w:color w:val="7030A0"/>
                <w:sz w:val="18"/>
                <w:szCs w:val="18"/>
                <w:lang w:val="en-US"/>
              </w:rPr>
            </w:pPr>
            <w:r w:rsidRPr="439BA1CD">
              <w:rPr>
                <w:rFonts w:ascii="Times New Roman" w:eastAsia="Times New Roman" w:hAnsi="Times New Roman" w:cs="Times New Roman"/>
                <w:color w:val="7030A0"/>
                <w:sz w:val="18"/>
                <w:szCs w:val="18"/>
                <w:lang w:val="en-US"/>
              </w:rPr>
              <w:t xml:space="preserve"> </w:t>
            </w:r>
            <w:r w:rsidRPr="439BA1CD">
              <w:rPr>
                <w:rFonts w:ascii="Arial" w:eastAsia="Arial" w:hAnsi="Arial" w:cs="Arial"/>
                <w:b/>
                <w:color w:val="7030A0"/>
                <w:sz w:val="18"/>
                <w:szCs w:val="18"/>
                <w:lang w:val="en-US"/>
              </w:rPr>
              <w:t xml:space="preserve">Data Migration Testing / Source-to-target Data Testing </w:t>
            </w:r>
          </w:p>
          <w:p w14:paraId="73601E07" w14:textId="28F5518D"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In this type of testing, a tester validates data values from the legacy (source) system to the </w:t>
            </w:r>
            <w:proofErr w:type="spellStart"/>
            <w:r w:rsidRPr="439BA1CD">
              <w:rPr>
                <w:rFonts w:ascii="Arial" w:eastAsia="Arial" w:hAnsi="Arial" w:cs="Arial"/>
                <w:color w:val="7030A0"/>
                <w:sz w:val="18"/>
                <w:szCs w:val="18"/>
                <w:lang w:val="en-US"/>
              </w:rPr>
              <w:t>Integro</w:t>
            </w:r>
            <w:proofErr w:type="spellEnd"/>
            <w:r w:rsidRPr="439BA1CD">
              <w:rPr>
                <w:rFonts w:ascii="Arial" w:eastAsia="Arial" w:hAnsi="Arial" w:cs="Arial"/>
                <w:color w:val="7030A0"/>
                <w:sz w:val="18"/>
                <w:szCs w:val="18"/>
                <w:lang w:val="en-US"/>
              </w:rPr>
              <w:t xml:space="preserve"> (target) system. It ensures projected data is added to the </w:t>
            </w:r>
            <w:proofErr w:type="spellStart"/>
            <w:r w:rsidRPr="439BA1CD">
              <w:rPr>
                <w:rFonts w:ascii="Arial" w:eastAsia="Arial" w:hAnsi="Arial" w:cs="Arial"/>
                <w:color w:val="7030A0"/>
                <w:sz w:val="18"/>
                <w:szCs w:val="18"/>
                <w:lang w:val="en-US"/>
              </w:rPr>
              <w:t>Integro</w:t>
            </w:r>
            <w:proofErr w:type="spellEnd"/>
            <w:r w:rsidRPr="439BA1CD">
              <w:rPr>
                <w:rFonts w:ascii="Arial" w:eastAsia="Arial" w:hAnsi="Arial" w:cs="Arial"/>
                <w:color w:val="7030A0"/>
                <w:sz w:val="18"/>
                <w:szCs w:val="18"/>
                <w:lang w:val="en-US"/>
              </w:rPr>
              <w:t xml:space="preserve"> system without loss or truncation, and that the data values meet expectation after transformation. </w:t>
            </w:r>
          </w:p>
          <w:p w14:paraId="0F30AEDD" w14:textId="643B7521"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Data testing will be performed either by running the Test SQL or building a test workflow in Alteryx Tool based on the source and Target type (file/database type).</w:t>
            </w:r>
          </w:p>
          <w:p w14:paraId="04CEB1C8" w14:textId="3CE16016"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Dependencies:</w:t>
            </w:r>
            <w:r w:rsidRPr="439BA1CD">
              <w:rPr>
                <w:rFonts w:ascii="Arial" w:eastAsia="Arial" w:hAnsi="Arial" w:cs="Arial"/>
                <w:color w:val="7030A0"/>
                <w:sz w:val="18"/>
                <w:szCs w:val="18"/>
                <w:lang w:val="en-US"/>
              </w:rPr>
              <w:t xml:space="preserve"> Source to Target Mapping specification, File specification, Source File decoder </w:t>
            </w:r>
          </w:p>
          <w:p w14:paraId="110CD8DD" w14:textId="51498EB7"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Automation Tool:</w:t>
            </w:r>
            <w:r w:rsidRPr="439BA1CD">
              <w:rPr>
                <w:rFonts w:ascii="Arial" w:eastAsia="Arial" w:hAnsi="Arial" w:cs="Arial"/>
                <w:color w:val="7030A0"/>
                <w:sz w:val="18"/>
                <w:szCs w:val="18"/>
                <w:lang w:val="en-US"/>
              </w:rPr>
              <w:t xml:space="preserve"> ETL </w:t>
            </w:r>
            <w:proofErr w:type="spellStart"/>
            <w:r w:rsidRPr="439BA1CD">
              <w:rPr>
                <w:rFonts w:ascii="Arial" w:eastAsia="Arial" w:hAnsi="Arial" w:cs="Arial"/>
                <w:color w:val="7030A0"/>
                <w:sz w:val="18"/>
                <w:szCs w:val="18"/>
                <w:lang w:val="en-US"/>
              </w:rPr>
              <w:t>Powershell</w:t>
            </w:r>
            <w:proofErr w:type="spellEnd"/>
            <w:r w:rsidRPr="439BA1CD">
              <w:rPr>
                <w:rFonts w:ascii="Arial" w:eastAsia="Arial" w:hAnsi="Arial" w:cs="Arial"/>
                <w:color w:val="7030A0"/>
                <w:sz w:val="18"/>
                <w:szCs w:val="18"/>
                <w:lang w:val="en-US"/>
              </w:rPr>
              <w:t xml:space="preserve"> tool / Alteryx </w:t>
            </w:r>
          </w:p>
          <w:p w14:paraId="5A84AD79" w14:textId="43018DAF" w:rsidR="52DFD16C" w:rsidRDefault="52DFD16C" w:rsidP="60CD6E28">
            <w:pPr>
              <w:jc w:val="both"/>
              <w:rPr>
                <w:rFonts w:ascii="Times New Roman" w:eastAsia="Times New Roman" w:hAnsi="Times New Roman" w:cs="Times New Roman"/>
                <w:color w:val="7030A0"/>
                <w:sz w:val="18"/>
                <w:szCs w:val="18"/>
                <w:lang w:val="en-US"/>
              </w:rPr>
            </w:pPr>
            <w:r w:rsidRPr="439BA1CD">
              <w:rPr>
                <w:rFonts w:ascii="Times New Roman" w:eastAsia="Times New Roman" w:hAnsi="Times New Roman" w:cs="Times New Roman"/>
                <w:color w:val="7030A0"/>
                <w:sz w:val="18"/>
                <w:szCs w:val="18"/>
                <w:lang w:val="en-US"/>
              </w:rPr>
              <w:t xml:space="preserve"> </w:t>
            </w:r>
          </w:p>
          <w:p w14:paraId="378BCE17" w14:textId="4E23521A" w:rsidR="52DFD16C" w:rsidRDefault="52DFD16C" w:rsidP="60CD6E28">
            <w:pPr>
              <w:jc w:val="both"/>
              <w:rPr>
                <w:rFonts w:ascii="Arial" w:eastAsia="Arial" w:hAnsi="Arial" w:cs="Arial"/>
                <w:b/>
                <w:color w:val="7030A0"/>
                <w:sz w:val="18"/>
                <w:szCs w:val="18"/>
                <w:lang w:val="en-US"/>
              </w:rPr>
            </w:pPr>
            <w:r w:rsidRPr="439BA1CD">
              <w:rPr>
                <w:rFonts w:ascii="Arial" w:eastAsia="Arial" w:hAnsi="Arial" w:cs="Arial"/>
                <w:b/>
                <w:color w:val="7030A0"/>
                <w:sz w:val="18"/>
                <w:szCs w:val="18"/>
                <w:lang w:val="en-US"/>
              </w:rPr>
              <w:t>Regression Testing (Fully Automated)</w:t>
            </w:r>
          </w:p>
          <w:p w14:paraId="58B14D84" w14:textId="3A255D7E"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Regression testing promotes the improvement of the product quality, and it verifies that any modifications that have been made do not impact the core functions already tested and proven.</w:t>
            </w:r>
          </w:p>
          <w:p w14:paraId="14E04383" w14:textId="7C73A150"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Test </w:t>
            </w:r>
            <w:proofErr w:type="gramStart"/>
            <w:r w:rsidRPr="439BA1CD">
              <w:rPr>
                <w:rFonts w:ascii="Arial" w:eastAsia="Arial" w:hAnsi="Arial" w:cs="Arial"/>
                <w:color w:val="7030A0"/>
                <w:sz w:val="18"/>
                <w:szCs w:val="18"/>
                <w:lang w:val="en-US"/>
              </w:rPr>
              <w:t>SQL’s</w:t>
            </w:r>
            <w:proofErr w:type="gramEnd"/>
            <w:r w:rsidRPr="439BA1CD">
              <w:rPr>
                <w:rFonts w:ascii="Arial" w:eastAsia="Arial" w:hAnsi="Arial" w:cs="Arial"/>
                <w:color w:val="7030A0"/>
                <w:sz w:val="18"/>
                <w:szCs w:val="18"/>
                <w:lang w:val="en-US"/>
              </w:rPr>
              <w:t xml:space="preserve"> designed &amp; executed during every sprint is stored in the master regression suite. This suite will be kept ready in specific form to be run in the ETL PowerShell test tool</w:t>
            </w:r>
          </w:p>
          <w:p w14:paraId="00C6D3A7" w14:textId="58BEC31F"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Dependencies:</w:t>
            </w:r>
            <w:r w:rsidRPr="439BA1CD">
              <w:rPr>
                <w:rFonts w:ascii="Arial" w:eastAsia="Arial" w:hAnsi="Arial" w:cs="Arial"/>
                <w:color w:val="7030A0"/>
                <w:sz w:val="18"/>
                <w:szCs w:val="18"/>
                <w:lang w:val="en-US"/>
              </w:rPr>
              <w:t xml:space="preserve"> Training for the testers, Additional</w:t>
            </w:r>
            <w:r w:rsidR="14DFA39D" w:rsidRPr="439BA1CD">
              <w:rPr>
                <w:rFonts w:ascii="Arial" w:eastAsia="Arial" w:hAnsi="Arial" w:cs="Arial"/>
                <w:color w:val="7030A0"/>
                <w:sz w:val="18"/>
                <w:szCs w:val="18"/>
                <w:lang w:val="en-US"/>
              </w:rPr>
              <w:t xml:space="preserve"> </w:t>
            </w:r>
            <w:r w:rsidRPr="439BA1CD">
              <w:rPr>
                <w:rFonts w:ascii="Arial" w:eastAsia="Arial" w:hAnsi="Arial" w:cs="Arial"/>
                <w:color w:val="7030A0"/>
                <w:sz w:val="18"/>
                <w:szCs w:val="18"/>
                <w:lang w:val="en-US"/>
              </w:rPr>
              <w:t>(SQL server) connectivity in ETL PowerShell tool</w:t>
            </w:r>
          </w:p>
          <w:p w14:paraId="2EC4CDB0" w14:textId="4C893A45"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Automation Tool:</w:t>
            </w:r>
            <w:r w:rsidRPr="439BA1CD">
              <w:rPr>
                <w:rFonts w:ascii="Arial" w:eastAsia="Arial" w:hAnsi="Arial" w:cs="Arial"/>
                <w:color w:val="7030A0"/>
                <w:sz w:val="18"/>
                <w:szCs w:val="18"/>
                <w:lang w:val="en-US"/>
              </w:rPr>
              <w:t xml:space="preserve"> ETL PowerShell tool</w:t>
            </w:r>
          </w:p>
          <w:p w14:paraId="40F9486F" w14:textId="60A9CF04"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 </w:t>
            </w:r>
          </w:p>
          <w:p w14:paraId="396B91AF" w14:textId="226A39CB" w:rsidR="52DFD16C" w:rsidRDefault="52DFD16C" w:rsidP="60CD6E28">
            <w:pPr>
              <w:jc w:val="both"/>
              <w:rPr>
                <w:rFonts w:ascii="Arial" w:eastAsia="Arial" w:hAnsi="Arial" w:cs="Arial"/>
                <w:b/>
                <w:color w:val="7030A0"/>
                <w:sz w:val="18"/>
                <w:szCs w:val="18"/>
                <w:lang w:val="en-US"/>
              </w:rPr>
            </w:pPr>
            <w:r w:rsidRPr="439BA1CD">
              <w:rPr>
                <w:rFonts w:ascii="Arial" w:eastAsia="Arial" w:hAnsi="Arial" w:cs="Arial"/>
                <w:b/>
                <w:color w:val="7030A0"/>
                <w:sz w:val="18"/>
                <w:szCs w:val="18"/>
                <w:lang w:val="en-US"/>
              </w:rPr>
              <w:t>Interface feed Testing</w:t>
            </w:r>
          </w:p>
          <w:p w14:paraId="628B34B8" w14:textId="19F55F4C" w:rsidR="52DFD16C" w:rsidRDefault="52DFD16C">
            <w:pPr>
              <w:rPr>
                <w:rFonts w:ascii="Arial" w:eastAsia="Arial" w:hAnsi="Arial" w:cs="Arial"/>
                <w:color w:val="7030A0"/>
                <w:sz w:val="18"/>
                <w:szCs w:val="18"/>
                <w:lang w:val="en-US"/>
              </w:rPr>
            </w:pPr>
            <w:r w:rsidRPr="439BA1CD">
              <w:rPr>
                <w:rFonts w:ascii="Arial" w:eastAsia="Arial" w:hAnsi="Arial" w:cs="Arial"/>
                <w:color w:val="7030A0"/>
                <w:sz w:val="18"/>
                <w:szCs w:val="18"/>
                <w:lang w:val="en-US"/>
              </w:rPr>
              <w:t>Purpose of the test is to verify the interface file (produced as per the defined specification.</w:t>
            </w:r>
          </w:p>
          <w:p w14:paraId="01CB0002" w14:textId="39931543" w:rsidR="52DFD16C" w:rsidRDefault="52DFD16C">
            <w:pPr>
              <w:rPr>
                <w:rFonts w:ascii="Arial" w:eastAsia="Arial" w:hAnsi="Arial" w:cs="Arial"/>
                <w:color w:val="7030A0"/>
                <w:sz w:val="18"/>
                <w:szCs w:val="18"/>
                <w:lang w:val="en-US"/>
              </w:rPr>
            </w:pPr>
            <w:r w:rsidRPr="439BA1CD">
              <w:rPr>
                <w:rFonts w:ascii="Arial" w:eastAsia="Arial" w:hAnsi="Arial" w:cs="Arial"/>
                <w:color w:val="7030A0"/>
                <w:sz w:val="18"/>
                <w:szCs w:val="18"/>
                <w:lang w:val="en-US"/>
              </w:rPr>
              <w:t>Testing is focused on the file layout, Batch job&amp; data elements. Alteryx workflow will be built to verify the business rule defined for the data population.</w:t>
            </w:r>
          </w:p>
          <w:p w14:paraId="28305B55" w14:textId="5DA01F9C"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Dependencies</w:t>
            </w:r>
            <w:r w:rsidRPr="439BA1CD">
              <w:rPr>
                <w:rFonts w:ascii="Arial" w:eastAsia="Arial" w:hAnsi="Arial" w:cs="Arial"/>
                <w:color w:val="7030A0"/>
                <w:sz w:val="18"/>
                <w:szCs w:val="18"/>
                <w:lang w:val="en-US"/>
              </w:rPr>
              <w:t>: File Specification with clear criteria/rule</w:t>
            </w:r>
          </w:p>
          <w:p w14:paraId="352AD466" w14:textId="5C9D414A"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Automation Tool</w:t>
            </w:r>
            <w:r w:rsidRPr="439BA1CD">
              <w:rPr>
                <w:rFonts w:ascii="Arial" w:eastAsia="Arial" w:hAnsi="Arial" w:cs="Arial"/>
                <w:color w:val="7030A0"/>
                <w:sz w:val="18"/>
                <w:szCs w:val="18"/>
                <w:lang w:val="en-US"/>
              </w:rPr>
              <w:t>: Alteryx tool</w:t>
            </w:r>
          </w:p>
          <w:p w14:paraId="0ACB3B73" w14:textId="6904637F" w:rsidR="52DFD16C" w:rsidRDefault="52DFD16C">
            <w:pPr>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 </w:t>
            </w:r>
          </w:p>
          <w:p w14:paraId="584EAD4D" w14:textId="5C49AE27" w:rsidR="52DFD16C" w:rsidRDefault="52DFD16C">
            <w:pPr>
              <w:rPr>
                <w:rFonts w:ascii="Arial" w:eastAsia="Arial" w:hAnsi="Arial" w:cs="Arial"/>
                <w:b/>
                <w:color w:val="7030A0"/>
                <w:sz w:val="18"/>
                <w:szCs w:val="18"/>
                <w:lang w:val="en-US"/>
              </w:rPr>
            </w:pPr>
            <w:r w:rsidRPr="439BA1CD">
              <w:rPr>
                <w:rFonts w:ascii="Arial" w:eastAsia="Arial" w:hAnsi="Arial" w:cs="Arial"/>
                <w:b/>
                <w:color w:val="7030A0"/>
                <w:sz w:val="18"/>
                <w:szCs w:val="18"/>
                <w:lang w:val="en-US"/>
              </w:rPr>
              <w:t>Reconciliation Testing – Unit of Migration (UoM)</w:t>
            </w:r>
          </w:p>
          <w:p w14:paraId="6FAA9792" w14:textId="65E5CBED"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Purpose of the reconciliation is to ensure that all required legacy data has been accurately converted to the </w:t>
            </w:r>
            <w:proofErr w:type="spellStart"/>
            <w:r w:rsidRPr="439BA1CD">
              <w:rPr>
                <w:rFonts w:ascii="Arial" w:eastAsia="Arial" w:hAnsi="Arial" w:cs="Arial"/>
                <w:color w:val="7030A0"/>
                <w:sz w:val="18"/>
                <w:szCs w:val="18"/>
                <w:lang w:val="en-US"/>
              </w:rPr>
              <w:t>Integro</w:t>
            </w:r>
            <w:proofErr w:type="spellEnd"/>
            <w:r w:rsidRPr="439BA1CD">
              <w:rPr>
                <w:rFonts w:ascii="Arial" w:eastAsia="Arial" w:hAnsi="Arial" w:cs="Arial"/>
                <w:color w:val="7030A0"/>
                <w:sz w:val="18"/>
                <w:szCs w:val="18"/>
                <w:lang w:val="en-US"/>
              </w:rPr>
              <w:t xml:space="preserve"> system. </w:t>
            </w:r>
          </w:p>
          <w:p w14:paraId="14A6FA66" w14:textId="310777D8"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It is important that we manage and report on it at a UoM level. We must be able to show that the number of UoM that commenced the journey equal the number of UoM that ended the trip </w:t>
            </w:r>
            <w:r w:rsidRPr="439BA1CD">
              <w:rPr>
                <w:rFonts w:ascii="Arial" w:eastAsia="Arial" w:hAnsi="Arial" w:cs="Arial"/>
                <w:color w:val="7030A0"/>
                <w:sz w:val="18"/>
                <w:szCs w:val="18"/>
                <w:lang w:val="en-US"/>
              </w:rPr>
              <w:lastRenderedPageBreak/>
              <w:t xml:space="preserve">less any that we know fell </w:t>
            </w:r>
            <w:proofErr w:type="spellStart"/>
            <w:r w:rsidRPr="439BA1CD">
              <w:rPr>
                <w:rFonts w:ascii="Arial" w:eastAsia="Arial" w:hAnsi="Arial" w:cs="Arial"/>
                <w:color w:val="7030A0"/>
                <w:sz w:val="18"/>
                <w:szCs w:val="18"/>
                <w:lang w:val="en-US"/>
              </w:rPr>
              <w:t>foul</w:t>
            </w:r>
            <w:proofErr w:type="spellEnd"/>
            <w:r w:rsidRPr="439BA1CD">
              <w:rPr>
                <w:rFonts w:ascii="Arial" w:eastAsia="Arial" w:hAnsi="Arial" w:cs="Arial"/>
                <w:color w:val="7030A0"/>
                <w:sz w:val="18"/>
                <w:szCs w:val="18"/>
                <w:lang w:val="en-US"/>
              </w:rPr>
              <w:t xml:space="preserve"> of Validation, de-duplication etc. Those that did drop out </w:t>
            </w:r>
            <w:proofErr w:type="spellStart"/>
            <w:r w:rsidRPr="439BA1CD">
              <w:rPr>
                <w:rFonts w:ascii="Arial" w:eastAsia="Arial" w:hAnsi="Arial" w:cs="Arial"/>
                <w:color w:val="7030A0"/>
                <w:sz w:val="18"/>
                <w:szCs w:val="18"/>
                <w:lang w:val="en-US"/>
              </w:rPr>
              <w:t>en</w:t>
            </w:r>
            <w:proofErr w:type="spellEnd"/>
            <w:r w:rsidRPr="439BA1CD">
              <w:rPr>
                <w:rFonts w:ascii="Arial" w:eastAsia="Arial" w:hAnsi="Arial" w:cs="Arial"/>
                <w:color w:val="7030A0"/>
                <w:sz w:val="18"/>
                <w:szCs w:val="18"/>
                <w:lang w:val="en-US"/>
              </w:rPr>
              <w:t xml:space="preserve"> route to be accounted for, </w:t>
            </w:r>
            <w:proofErr w:type="gramStart"/>
            <w:r w:rsidRPr="439BA1CD">
              <w:rPr>
                <w:rFonts w:ascii="Arial" w:eastAsia="Arial" w:hAnsi="Arial" w:cs="Arial"/>
                <w:color w:val="7030A0"/>
                <w:sz w:val="18"/>
                <w:szCs w:val="18"/>
                <w:lang w:val="en-US"/>
              </w:rPr>
              <w:t>identified</w:t>
            </w:r>
            <w:proofErr w:type="gramEnd"/>
            <w:r w:rsidRPr="439BA1CD">
              <w:rPr>
                <w:rFonts w:ascii="Arial" w:eastAsia="Arial" w:hAnsi="Arial" w:cs="Arial"/>
                <w:color w:val="7030A0"/>
                <w:sz w:val="18"/>
                <w:szCs w:val="18"/>
                <w:lang w:val="en-US"/>
              </w:rPr>
              <w:t xml:space="preserve"> and made available for possible remediation. This is where we count not just the number of UoM occurrences before and after the migration but also meaningful values within them to make sure that our transformation, data enrichment, consolidations and exclusions have not altered a fundamental aspect of the UoM. </w:t>
            </w:r>
          </w:p>
          <w:p w14:paraId="2220C8BB" w14:textId="4953E639"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Dependencies</w:t>
            </w:r>
            <w:r w:rsidRPr="439BA1CD">
              <w:rPr>
                <w:rFonts w:ascii="Arial" w:eastAsia="Arial" w:hAnsi="Arial" w:cs="Arial"/>
                <w:color w:val="7030A0"/>
                <w:sz w:val="18"/>
                <w:szCs w:val="18"/>
                <w:lang w:val="en-US"/>
              </w:rPr>
              <w:t>: We need suitable legacy report/outbound file to compare back to</w:t>
            </w:r>
          </w:p>
          <w:p w14:paraId="5E12C3A3" w14:textId="57F10A50"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b/>
                <w:color w:val="7030A0"/>
                <w:sz w:val="18"/>
                <w:szCs w:val="18"/>
                <w:lang w:val="en-US"/>
              </w:rPr>
              <w:t>Automation Tool</w:t>
            </w:r>
            <w:r w:rsidRPr="439BA1CD">
              <w:rPr>
                <w:rFonts w:ascii="Arial" w:eastAsia="Arial" w:hAnsi="Arial" w:cs="Arial"/>
                <w:color w:val="7030A0"/>
                <w:sz w:val="18"/>
                <w:szCs w:val="18"/>
                <w:lang w:val="en-US"/>
              </w:rPr>
              <w:t xml:space="preserve">: </w:t>
            </w:r>
            <w:proofErr w:type="spellStart"/>
            <w:r w:rsidRPr="439BA1CD">
              <w:rPr>
                <w:rFonts w:ascii="Arial" w:eastAsia="Arial" w:hAnsi="Arial" w:cs="Arial"/>
                <w:color w:val="7030A0"/>
                <w:sz w:val="18"/>
                <w:szCs w:val="18"/>
                <w:lang w:val="en-US"/>
              </w:rPr>
              <w:t>Alterx</w:t>
            </w:r>
            <w:proofErr w:type="spellEnd"/>
            <w:r w:rsidRPr="439BA1CD">
              <w:rPr>
                <w:rFonts w:ascii="Arial" w:eastAsia="Arial" w:hAnsi="Arial" w:cs="Arial"/>
                <w:color w:val="7030A0"/>
                <w:sz w:val="18"/>
                <w:szCs w:val="18"/>
                <w:lang w:val="en-US"/>
              </w:rPr>
              <w:t xml:space="preserve"> tool will be leveraged to reconcile the data</w:t>
            </w:r>
          </w:p>
          <w:p w14:paraId="5AE95BCF" w14:textId="6F580D9B"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UoM - Unit of Migration  </w:t>
            </w:r>
          </w:p>
          <w:p w14:paraId="0C2DB637" w14:textId="716173F8" w:rsidR="52DFD16C" w:rsidRDefault="52DFD16C" w:rsidP="60CD6E28">
            <w:pPr>
              <w:pStyle w:val="Heading3"/>
              <w:numPr>
                <w:ilvl w:val="2"/>
                <w:numId w:val="0"/>
              </w:numPr>
              <w:outlineLvl w:val="2"/>
              <w:rPr>
                <w:rFonts w:ascii="Arial" w:eastAsia="Arial" w:hAnsi="Arial" w:cs="Arial"/>
                <w:b/>
                <w:color w:val="7030A0"/>
                <w:sz w:val="18"/>
                <w:szCs w:val="18"/>
                <w:lang w:val="en-US"/>
              </w:rPr>
            </w:pPr>
            <w:r w:rsidRPr="439BA1CD">
              <w:rPr>
                <w:rFonts w:ascii="Arial" w:eastAsia="Arial" w:hAnsi="Arial" w:cs="Arial"/>
                <w:b/>
                <w:color w:val="7030A0"/>
                <w:sz w:val="18"/>
                <w:szCs w:val="18"/>
                <w:lang w:val="en-US"/>
              </w:rPr>
              <w:t xml:space="preserve">User Acceptance Testing </w:t>
            </w:r>
          </w:p>
          <w:p w14:paraId="743AD168" w14:textId="0B7DFDDD" w:rsidR="52DFD16C" w:rsidRDefault="52DFD16C">
            <w:pPr>
              <w:rPr>
                <w:rFonts w:ascii="Arial" w:eastAsia="Arial" w:hAnsi="Arial" w:cs="Arial"/>
                <w:color w:val="7030A0"/>
                <w:sz w:val="18"/>
                <w:szCs w:val="18"/>
              </w:rPr>
            </w:pPr>
            <w:r w:rsidRPr="439BA1CD">
              <w:rPr>
                <w:rFonts w:ascii="Arial" w:eastAsia="Arial" w:hAnsi="Arial" w:cs="Arial"/>
                <w:color w:val="7030A0"/>
                <w:sz w:val="18"/>
                <w:szCs w:val="18"/>
              </w:rPr>
              <w:t>Acceptance testing is to be carried out by business users in a dedicated environment focusing on user requirements and needs. The purpose is to revalidate the outbound feed that are fit for use that work alongside the solution being delivered.</w:t>
            </w:r>
          </w:p>
          <w:p w14:paraId="4B32A224" w14:textId="7838D36B" w:rsidR="52DFD16C" w:rsidRDefault="52DFD16C">
            <w:pPr>
              <w:rPr>
                <w:rFonts w:ascii="Arial" w:eastAsia="Arial" w:hAnsi="Arial" w:cs="Arial"/>
                <w:color w:val="7030A0"/>
                <w:sz w:val="18"/>
                <w:szCs w:val="18"/>
              </w:rPr>
            </w:pPr>
            <w:r w:rsidRPr="439BA1CD">
              <w:rPr>
                <w:rFonts w:ascii="Arial" w:eastAsia="Arial" w:hAnsi="Arial" w:cs="Arial"/>
                <w:color w:val="7030A0"/>
                <w:sz w:val="18"/>
                <w:szCs w:val="18"/>
              </w:rPr>
              <w:t xml:space="preserve"> </w:t>
            </w:r>
          </w:p>
          <w:p w14:paraId="159CE8BF" w14:textId="60BEA969" w:rsidR="52DFD16C" w:rsidRDefault="52DFD16C" w:rsidP="60CD6E28">
            <w:pPr>
              <w:pStyle w:val="Heading3"/>
              <w:numPr>
                <w:ilvl w:val="2"/>
                <w:numId w:val="0"/>
              </w:numPr>
              <w:outlineLvl w:val="2"/>
              <w:rPr>
                <w:rFonts w:ascii="Arial" w:eastAsia="Arial" w:hAnsi="Arial" w:cs="Arial"/>
                <w:b/>
                <w:color w:val="7030A0"/>
                <w:sz w:val="18"/>
                <w:szCs w:val="18"/>
                <w:lang w:val="en-US"/>
              </w:rPr>
            </w:pPr>
            <w:r w:rsidRPr="439BA1CD">
              <w:rPr>
                <w:rFonts w:ascii="Times New Roman" w:eastAsia="Times New Roman" w:hAnsi="Times New Roman" w:cs="Times New Roman"/>
                <w:color w:val="7030A0"/>
                <w:sz w:val="18"/>
                <w:szCs w:val="18"/>
                <w:lang w:val="en-US"/>
              </w:rPr>
              <w:t xml:space="preserve"> </w:t>
            </w:r>
            <w:r w:rsidRPr="439BA1CD">
              <w:rPr>
                <w:rFonts w:ascii="Arial" w:eastAsia="Arial" w:hAnsi="Arial" w:cs="Arial"/>
                <w:b/>
                <w:color w:val="7030A0"/>
                <w:sz w:val="18"/>
                <w:szCs w:val="18"/>
                <w:lang w:val="en-US"/>
              </w:rPr>
              <w:t xml:space="preserve">Operational Acceptance Testing </w:t>
            </w:r>
          </w:p>
          <w:p w14:paraId="3734AE05" w14:textId="0FBD7383" w:rsidR="52DFD16C" w:rsidRDefault="52DFD16C" w:rsidP="60CD6E28">
            <w:pPr>
              <w:jc w:val="both"/>
              <w:rPr>
                <w:rFonts w:ascii="Arial" w:eastAsia="Arial" w:hAnsi="Arial" w:cs="Arial"/>
                <w:color w:val="7030A0"/>
                <w:sz w:val="18"/>
                <w:szCs w:val="18"/>
                <w:lang w:val="en-US"/>
              </w:rPr>
            </w:pPr>
            <w:r w:rsidRPr="439BA1CD">
              <w:rPr>
                <w:rFonts w:ascii="Arial" w:eastAsia="Arial" w:hAnsi="Arial" w:cs="Arial"/>
                <w:color w:val="7030A0"/>
                <w:sz w:val="18"/>
                <w:szCs w:val="18"/>
                <w:lang w:val="en-US"/>
              </w:rPr>
              <w:t xml:space="preserve">Operational testing in the acceptance test phase will be performed in a (simulated) operational environment by operations and/or systems administration staff focusing on operational aspects, </w:t>
            </w:r>
            <w:proofErr w:type="gramStart"/>
            <w:r w:rsidR="73455307" w:rsidRPr="439BA1CD">
              <w:rPr>
                <w:rFonts w:ascii="Arial" w:eastAsia="Arial" w:hAnsi="Arial" w:cs="Arial"/>
                <w:color w:val="7030A0"/>
                <w:sz w:val="18"/>
                <w:szCs w:val="18"/>
                <w:lang w:val="en-US"/>
              </w:rPr>
              <w:t>i.e.</w:t>
            </w:r>
            <w:proofErr w:type="gramEnd"/>
            <w:r w:rsidRPr="439BA1CD">
              <w:rPr>
                <w:rFonts w:ascii="Arial" w:eastAsia="Arial" w:hAnsi="Arial" w:cs="Arial"/>
                <w:color w:val="7030A0"/>
                <w:sz w:val="18"/>
                <w:szCs w:val="18"/>
                <w:lang w:val="en-US"/>
              </w:rPr>
              <w:t xml:space="preserve"> recoverability, resource-</w:t>
            </w:r>
            <w:r w:rsidR="3A47C757" w:rsidRPr="439BA1CD">
              <w:rPr>
                <w:rFonts w:ascii="Arial" w:eastAsia="Arial" w:hAnsi="Arial" w:cs="Arial"/>
                <w:color w:val="7030A0"/>
                <w:sz w:val="18"/>
                <w:szCs w:val="18"/>
                <w:lang w:val="en-US"/>
              </w:rPr>
              <w:t>behavior</w:t>
            </w:r>
            <w:r w:rsidRPr="439BA1CD">
              <w:rPr>
                <w:rFonts w:ascii="Arial" w:eastAsia="Arial" w:hAnsi="Arial" w:cs="Arial"/>
                <w:color w:val="7030A0"/>
                <w:sz w:val="18"/>
                <w:szCs w:val="18"/>
                <w:lang w:val="en-US"/>
              </w:rPr>
              <w:t>, install ability and technical compliance</w:t>
            </w:r>
          </w:p>
          <w:p w14:paraId="6B2D1D65" w14:textId="4B0FEF2D" w:rsidR="60CD6E28" w:rsidRDefault="60CD6E28" w:rsidP="60CD6E28">
            <w:pPr>
              <w:pStyle w:val="Heading3"/>
              <w:numPr>
                <w:ilvl w:val="2"/>
                <w:numId w:val="0"/>
              </w:numPr>
              <w:outlineLvl w:val="2"/>
              <w:rPr>
                <w:rFonts w:ascii="Arial" w:eastAsia="Arial" w:hAnsi="Arial" w:cs="Arial"/>
                <w:b/>
                <w:color w:val="7030A0"/>
                <w:sz w:val="18"/>
                <w:szCs w:val="18"/>
                <w:lang w:val="en-US"/>
              </w:rPr>
            </w:pPr>
          </w:p>
          <w:p w14:paraId="767B6042" w14:textId="6FA84304" w:rsidR="52DFD16C" w:rsidRDefault="52DFD16C" w:rsidP="60CD6E28">
            <w:pPr>
              <w:pStyle w:val="Heading3"/>
              <w:numPr>
                <w:ilvl w:val="2"/>
                <w:numId w:val="0"/>
              </w:numPr>
              <w:outlineLvl w:val="2"/>
              <w:rPr>
                <w:rFonts w:ascii="Arial" w:eastAsia="Arial" w:hAnsi="Arial" w:cs="Arial"/>
                <w:b/>
                <w:color w:val="7030A0"/>
                <w:sz w:val="18"/>
                <w:szCs w:val="18"/>
                <w:lang w:val="en-US"/>
              </w:rPr>
            </w:pPr>
            <w:r w:rsidRPr="439BA1CD">
              <w:rPr>
                <w:rFonts w:ascii="Arial" w:eastAsia="Arial" w:hAnsi="Arial" w:cs="Arial"/>
                <w:b/>
                <w:color w:val="7030A0"/>
                <w:sz w:val="18"/>
                <w:szCs w:val="18"/>
                <w:lang w:val="en-US"/>
              </w:rPr>
              <w:t xml:space="preserve">Non-Functional Testing </w:t>
            </w:r>
          </w:p>
          <w:p w14:paraId="63A4ACD8" w14:textId="5C62F609" w:rsidR="52DFD16C" w:rsidRDefault="52DFD16C" w:rsidP="60CD6E28">
            <w:pPr>
              <w:rPr>
                <w:rFonts w:ascii="Calibri" w:eastAsia="Calibri" w:hAnsi="Calibri" w:cs="Calibri"/>
                <w:color w:val="7030A0"/>
                <w:sz w:val="18"/>
                <w:szCs w:val="18"/>
                <w:lang w:val="en-US"/>
              </w:rPr>
            </w:pPr>
            <w:r w:rsidRPr="439BA1CD">
              <w:rPr>
                <w:rFonts w:ascii="Calibri" w:eastAsia="Calibri" w:hAnsi="Calibri" w:cs="Calibri"/>
                <w:color w:val="7030A0"/>
                <w:sz w:val="18"/>
                <w:szCs w:val="18"/>
                <w:lang w:val="en-US"/>
              </w:rPr>
              <w:t>Performance testing to be carried out by NFT team. Separate NFT test plan, scope will be drafted based on the Project requirements.</w:t>
            </w:r>
          </w:p>
          <w:p w14:paraId="2E8B5677" w14:textId="48EEF4BE" w:rsidR="60CD6E28" w:rsidRDefault="60CD6E28" w:rsidP="60CD6E28"/>
        </w:tc>
      </w:tr>
      <w:tr w:rsidR="288511D2" w14:paraId="1DAABE92" w14:textId="77777777" w:rsidTr="52FDA339">
        <w:tc>
          <w:tcPr>
            <w:tcW w:w="1395" w:type="dxa"/>
          </w:tcPr>
          <w:p w14:paraId="0867A6FA" w14:textId="60FD539E" w:rsidR="288511D2" w:rsidRDefault="59D44B8E" w:rsidP="288511D2">
            <w:pPr>
              <w:rPr>
                <w:rFonts w:ascii="Arial" w:eastAsia="Arial" w:hAnsi="Arial" w:cs="Arial"/>
                <w:sz w:val="20"/>
                <w:szCs w:val="20"/>
                <w:lang w:val="en-US"/>
              </w:rPr>
            </w:pPr>
            <w:r w:rsidRPr="05957AD2">
              <w:rPr>
                <w:rFonts w:ascii="Arial" w:eastAsia="Arial" w:hAnsi="Arial" w:cs="Arial"/>
                <w:sz w:val="20"/>
                <w:szCs w:val="20"/>
                <w:lang w:val="en-US"/>
              </w:rPr>
              <w:lastRenderedPageBreak/>
              <w:t>John White</w:t>
            </w:r>
          </w:p>
        </w:tc>
        <w:tc>
          <w:tcPr>
            <w:tcW w:w="7620" w:type="dxa"/>
          </w:tcPr>
          <w:p w14:paraId="4E298B7D" w14:textId="3F2D6AD0" w:rsidR="59D44B8E" w:rsidRDefault="59D44B8E" w:rsidP="7A311132">
            <w:pPr>
              <w:pStyle w:val="ListParagraph"/>
              <w:numPr>
                <w:ilvl w:val="0"/>
                <w:numId w:val="28"/>
              </w:numPr>
              <w:rPr>
                <w:rFonts w:ascii="Calibri" w:eastAsia="Calibri" w:hAnsi="Calibri" w:cs="Calibri"/>
                <w:color w:val="000000" w:themeColor="text1"/>
              </w:rPr>
            </w:pPr>
            <w:r w:rsidRPr="516F3263">
              <w:rPr>
                <w:rFonts w:ascii="Calibri" w:eastAsia="Calibri" w:hAnsi="Calibri" w:cs="Calibri"/>
                <w:color w:val="000000" w:themeColor="text1"/>
              </w:rPr>
              <w:t xml:space="preserve">I don’t fully understand what the CDP will be providing. Is it purely to identify opportunities? With the being erroneous data captured and migrated over the years, how will the impact of this data be managed.  </w:t>
            </w:r>
          </w:p>
          <w:p w14:paraId="72A6AD13" w14:textId="1898FC5A" w:rsidR="288511D2" w:rsidRDefault="288511D2" w:rsidP="34C24507">
            <w:pPr>
              <w:rPr>
                <w:rFonts w:ascii="Arial" w:eastAsia="Arial" w:hAnsi="Arial" w:cs="Arial"/>
                <w:lang w:val="en-US"/>
              </w:rPr>
            </w:pPr>
          </w:p>
        </w:tc>
      </w:tr>
      <w:tr w:rsidR="006D17D1" w14:paraId="7AD83CC5" w14:textId="77777777" w:rsidTr="52FDA339">
        <w:tc>
          <w:tcPr>
            <w:tcW w:w="1395" w:type="dxa"/>
          </w:tcPr>
          <w:p w14:paraId="566C744A" w14:textId="3D6B77EC" w:rsidR="006D17D1" w:rsidRPr="05957AD2" w:rsidRDefault="006D17D1" w:rsidP="288511D2">
            <w:pPr>
              <w:rPr>
                <w:rFonts w:ascii="Arial" w:eastAsia="Arial" w:hAnsi="Arial" w:cs="Arial"/>
                <w:sz w:val="20"/>
                <w:szCs w:val="20"/>
                <w:lang w:val="en-US"/>
              </w:rPr>
            </w:pPr>
            <w:r>
              <w:rPr>
                <w:rFonts w:ascii="Arial" w:eastAsia="Arial" w:hAnsi="Arial" w:cs="Arial"/>
                <w:sz w:val="20"/>
                <w:szCs w:val="20"/>
                <w:lang w:val="en-US"/>
              </w:rPr>
              <w:t>Ed</w:t>
            </w:r>
            <w:r w:rsidR="00C63850">
              <w:rPr>
                <w:rFonts w:ascii="Arial" w:eastAsia="Arial" w:hAnsi="Arial" w:cs="Arial"/>
                <w:sz w:val="20"/>
                <w:szCs w:val="20"/>
                <w:lang w:val="en-US"/>
              </w:rPr>
              <w:t xml:space="preserve"> Murphy</w:t>
            </w:r>
          </w:p>
        </w:tc>
        <w:tc>
          <w:tcPr>
            <w:tcW w:w="7620" w:type="dxa"/>
          </w:tcPr>
          <w:p w14:paraId="5E2A605A" w14:textId="02C63FE1" w:rsidR="00C708BF" w:rsidRPr="00FE2C22" w:rsidRDefault="00A719CF" w:rsidP="00DC71A6">
            <w:pPr>
              <w:pStyle w:val="ListParagraph"/>
              <w:numPr>
                <w:ilvl w:val="0"/>
                <w:numId w:val="28"/>
              </w:numPr>
              <w:rPr>
                <w:rFonts w:ascii="Calibri" w:eastAsia="Calibri" w:hAnsi="Calibri" w:cs="Calibri"/>
                <w:color w:val="000000" w:themeColor="text1"/>
              </w:rPr>
            </w:pPr>
            <w:r w:rsidRPr="37DCDEFE">
              <w:rPr>
                <w:rFonts w:ascii="Calibri" w:eastAsia="Calibri" w:hAnsi="Calibri" w:cs="Calibri"/>
                <w:color w:val="000000" w:themeColor="text1"/>
              </w:rPr>
              <w:t>It</w:t>
            </w:r>
            <w:r w:rsidR="0020321B" w:rsidRPr="37DCDEFE">
              <w:rPr>
                <w:rFonts w:ascii="Calibri" w:eastAsia="Calibri" w:hAnsi="Calibri" w:cs="Calibri"/>
                <w:color w:val="000000" w:themeColor="text1"/>
              </w:rPr>
              <w:t xml:space="preserve"> isn’t a strategy document. There’s no </w:t>
            </w:r>
            <w:r w:rsidR="000102BD" w:rsidRPr="37DCDEFE">
              <w:rPr>
                <w:rFonts w:ascii="Calibri" w:eastAsia="Calibri" w:hAnsi="Calibri" w:cs="Calibri"/>
                <w:color w:val="000000" w:themeColor="text1"/>
              </w:rPr>
              <w:t>“why</w:t>
            </w:r>
            <w:r w:rsidR="00E251A9" w:rsidRPr="37DCDEFE">
              <w:rPr>
                <w:rFonts w:ascii="Calibri" w:eastAsia="Calibri" w:hAnsi="Calibri" w:cs="Calibri"/>
                <w:color w:val="000000" w:themeColor="text1"/>
              </w:rPr>
              <w:t>” detailed</w:t>
            </w:r>
            <w:r w:rsidR="00F178DD" w:rsidRPr="37DCDEFE">
              <w:rPr>
                <w:rFonts w:ascii="Calibri" w:eastAsia="Calibri" w:hAnsi="Calibri" w:cs="Calibri"/>
                <w:color w:val="000000" w:themeColor="text1"/>
              </w:rPr>
              <w:t xml:space="preserve"> to the testing</w:t>
            </w:r>
            <w:r w:rsidR="00FE2C22" w:rsidRPr="37DCDEFE">
              <w:rPr>
                <w:rFonts w:ascii="Calibri" w:eastAsia="Calibri" w:hAnsi="Calibri" w:cs="Calibri"/>
                <w:color w:val="000000" w:themeColor="text1"/>
              </w:rPr>
              <w:t xml:space="preserve">, </w:t>
            </w:r>
            <w:proofErr w:type="gramStart"/>
            <w:r w:rsidR="004E2808">
              <w:rPr>
                <w:rFonts w:ascii="Calibri" w:eastAsia="Calibri" w:hAnsi="Calibri" w:cs="Calibri"/>
                <w:color w:val="000000" w:themeColor="text1"/>
              </w:rPr>
              <w:t>e.g.</w:t>
            </w:r>
            <w:proofErr w:type="gramEnd"/>
            <w:r w:rsidR="00DC71A6" w:rsidRPr="37DCDEFE">
              <w:rPr>
                <w:rFonts w:ascii="Calibri" w:eastAsia="Calibri" w:hAnsi="Calibri" w:cs="Calibri"/>
                <w:color w:val="000000" w:themeColor="text1"/>
              </w:rPr>
              <w:t xml:space="preserve"> d</w:t>
            </w:r>
            <w:r w:rsidR="00C708BF" w:rsidRPr="37DCDEFE">
              <w:rPr>
                <w:rFonts w:ascii="Calibri" w:eastAsia="Calibri" w:hAnsi="Calibri" w:cs="Calibri"/>
                <w:color w:val="000000" w:themeColor="text1"/>
              </w:rPr>
              <w:t>ata consistency</w:t>
            </w:r>
            <w:r w:rsidR="00DC71A6" w:rsidRPr="37DCDEFE">
              <w:rPr>
                <w:rFonts w:ascii="Calibri" w:eastAsia="Calibri" w:hAnsi="Calibri" w:cs="Calibri"/>
                <w:color w:val="000000" w:themeColor="text1"/>
              </w:rPr>
              <w:t>/</w:t>
            </w:r>
            <w:r w:rsidR="00C708BF" w:rsidRPr="37DCDEFE">
              <w:rPr>
                <w:rFonts w:ascii="Calibri" w:eastAsia="Calibri" w:hAnsi="Calibri" w:cs="Calibri"/>
                <w:color w:val="000000" w:themeColor="text1"/>
              </w:rPr>
              <w:t>completeness</w:t>
            </w:r>
            <w:r w:rsidR="00DC71A6" w:rsidRPr="37DCDEFE">
              <w:rPr>
                <w:rFonts w:ascii="Calibri" w:eastAsia="Calibri" w:hAnsi="Calibri" w:cs="Calibri"/>
                <w:color w:val="000000" w:themeColor="text1"/>
              </w:rPr>
              <w:t>/accuracy</w:t>
            </w:r>
          </w:p>
          <w:p w14:paraId="19B61F37" w14:textId="55BA68D2" w:rsidR="009636C8" w:rsidRPr="002F75F7" w:rsidRDefault="00F178DD" w:rsidP="002F75F7">
            <w:pPr>
              <w:pStyle w:val="ListParagraph"/>
              <w:numPr>
                <w:ilvl w:val="0"/>
                <w:numId w:val="28"/>
              </w:numPr>
              <w:rPr>
                <w:rFonts w:ascii="Calibri" w:eastAsia="Calibri" w:hAnsi="Calibri" w:cs="Calibri"/>
                <w:color w:val="000000" w:themeColor="text1"/>
              </w:rPr>
            </w:pPr>
            <w:r>
              <w:rPr>
                <w:rFonts w:ascii="Calibri" w:eastAsia="Calibri" w:hAnsi="Calibri" w:cs="Calibri"/>
                <w:color w:val="000000" w:themeColor="text1"/>
              </w:rPr>
              <w:t xml:space="preserve">If it’s an approach, then </w:t>
            </w:r>
            <w:r w:rsidR="004E2808">
              <w:rPr>
                <w:rFonts w:ascii="Calibri" w:eastAsia="Calibri" w:hAnsi="Calibri" w:cs="Calibri"/>
                <w:color w:val="000000" w:themeColor="text1"/>
              </w:rPr>
              <w:t>just</w:t>
            </w:r>
            <w:r>
              <w:rPr>
                <w:rFonts w:ascii="Calibri" w:eastAsia="Calibri" w:hAnsi="Calibri" w:cs="Calibri"/>
                <w:color w:val="000000" w:themeColor="text1"/>
              </w:rPr>
              <w:t xml:space="preserve"> use the </w:t>
            </w:r>
            <w:r w:rsidR="009636C8">
              <w:rPr>
                <w:rFonts w:ascii="Calibri" w:eastAsia="Calibri" w:hAnsi="Calibri" w:cs="Calibri"/>
                <w:color w:val="000000" w:themeColor="text1"/>
              </w:rPr>
              <w:t xml:space="preserve">Agile Test Approach template </w:t>
            </w:r>
            <w:hyperlink r:id="rId28" w:history="1">
              <w:r w:rsidR="009636C8" w:rsidRPr="007F6DEA">
                <w:rPr>
                  <w:rStyle w:val="Hyperlink"/>
                  <w:rFonts w:ascii="Calibri" w:eastAsia="Calibri" w:hAnsi="Calibri" w:cs="Calibri"/>
                </w:rPr>
                <w:t>https://royallondon.sharepoint.com/sites/GroupTechnologyandChange/_layouts/15/Doc.aspx?OR=teams&amp;action=edit&amp;sourcedoc={D6C4D386-32ED-4D07-96D5-5A222E92DFBB}</w:t>
              </w:r>
            </w:hyperlink>
          </w:p>
        </w:tc>
      </w:tr>
    </w:tbl>
    <w:p w14:paraId="1EE7B753" w14:textId="4A2C5D6A" w:rsidR="00780445" w:rsidRPr="00780445" w:rsidRDefault="00780445" w:rsidP="00780445"/>
    <w:p w14:paraId="0368C147" w14:textId="167E7823" w:rsidR="60CD6E28" w:rsidRDefault="60CD6E28" w:rsidP="60CD6E28"/>
    <w:sectPr w:rsidR="60CD6E28">
      <w:headerReference w:type="default" r:id="rId29"/>
      <w:footerReference w:type="default" r:id="rId3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Ramires, Luca" w:date="2021-08-20T13:18:00Z" w:initials="RL">
    <w:p w14:paraId="48B9C90E" w14:textId="2A535960" w:rsidR="00E4024E" w:rsidRDefault="00E4024E">
      <w:pPr>
        <w:pStyle w:val="CommentText"/>
      </w:pPr>
      <w:r>
        <w:rPr>
          <w:rStyle w:val="CommentReference"/>
        </w:rPr>
        <w:annotationRef/>
      </w:r>
      <w:r>
        <w:t>Document title refers to v0.5 while in this section it is referred to v0.4</w:t>
      </w:r>
    </w:p>
  </w:comment>
  <w:comment w:id="5" w:author="Ramires, Luca [2]" w:date="2021-08-16T14:37:00Z" w:initials="RL">
    <w:p w14:paraId="3115C0C8" w14:textId="052CC274" w:rsidR="00E4024E" w:rsidRDefault="00E4024E">
      <w:pPr>
        <w:pStyle w:val="CommentText"/>
      </w:pPr>
      <w:r>
        <w:t xml:space="preserve">May be worth ensure alignment with Data Strategy from Architecture, especially </w:t>
      </w:r>
      <w:proofErr w:type="gramStart"/>
      <w:r>
        <w:t>with  their</w:t>
      </w:r>
      <w:proofErr w:type="gramEnd"/>
      <w:r>
        <w:t xml:space="preserve"> principles (i.e. Democratisation of Data, Data as a Service, etc.)</w:t>
      </w:r>
      <w:r>
        <w:rPr>
          <w:rStyle w:val="CommentReference"/>
        </w:rPr>
        <w:annotationRef/>
      </w:r>
    </w:p>
  </w:comment>
  <w:comment w:id="7" w:author="Ekambaram, Dhuruvan" w:date="2021-08-19T18:02:00Z" w:initials="ED">
    <w:p w14:paraId="1A5DC963" w14:textId="05E1B7CB" w:rsidR="00E4024E" w:rsidRDefault="00E4024E">
      <w:pPr>
        <w:pStyle w:val="CommentText"/>
      </w:pPr>
      <w:r>
        <w:t xml:space="preserve">I </w:t>
      </w:r>
      <w:proofErr w:type="spellStart"/>
      <w:r>
        <w:t>suggets</w:t>
      </w:r>
      <w:proofErr w:type="spellEnd"/>
      <w:r>
        <w:t xml:space="preserve"> that the main purpose of this </w:t>
      </w:r>
      <w:proofErr w:type="spellStart"/>
      <w:r>
        <w:t>stratgey</w:t>
      </w:r>
      <w:proofErr w:type="spellEnd"/>
      <w:r>
        <w:t xml:space="preserve"> should be a point of central reference for </w:t>
      </w:r>
      <w:proofErr w:type="spellStart"/>
      <w:r>
        <w:t>testign</w:t>
      </w:r>
      <w:proofErr w:type="spellEnd"/>
      <w:r>
        <w:t xml:space="preserve"> in CDP rather than any of what is mentioned there </w:t>
      </w:r>
      <w:r>
        <w:rPr>
          <w:rStyle w:val="CommentReference"/>
        </w:rPr>
        <w:annotationRef/>
      </w:r>
    </w:p>
  </w:comment>
  <w:comment w:id="8" w:author="Ekambaram, Dhuruvan" w:date="2021-08-19T17:54:00Z" w:initials="ED">
    <w:p w14:paraId="16E13DD2" w14:textId="089A0C7F" w:rsidR="00E4024E" w:rsidRDefault="00E4024E">
      <w:pPr>
        <w:pStyle w:val="CommentText"/>
      </w:pPr>
      <w:r>
        <w:t xml:space="preserve">New process for testing standards must not be defined by this strategy, there are organisation standards and process defined and approved that must be adhered to </w:t>
      </w:r>
      <w:r>
        <w:rPr>
          <w:rStyle w:val="CommentReference"/>
        </w:rPr>
        <w:annotationRef/>
      </w:r>
    </w:p>
  </w:comment>
  <w:comment w:id="11" w:author="Ekambaram, Dhuruvan" w:date="2021-08-19T18:05:00Z" w:initials="ED">
    <w:p w14:paraId="1DA0769D" w14:textId="4D2B76AD" w:rsidR="00E4024E" w:rsidRDefault="00E4024E">
      <w:pPr>
        <w:pStyle w:val="CommentText"/>
      </w:pPr>
      <w:r>
        <w:t>Are we sure the source to data lake connection is via Azure Functions/Azure Events? This is just a question</w:t>
      </w:r>
      <w:r>
        <w:rPr>
          <w:rStyle w:val="CommentReference"/>
        </w:rPr>
        <w:annotationRef/>
      </w:r>
    </w:p>
  </w:comment>
  <w:comment w:id="12" w:author="Baskar, Ramasamy" w:date="2021-08-24T08:18:00Z" w:initials="BR">
    <w:p w14:paraId="687C4D65" w14:textId="036F51BD" w:rsidR="00E4024E" w:rsidRDefault="00E4024E">
      <w:pPr>
        <w:pStyle w:val="CommentText"/>
      </w:pPr>
      <w:r w:rsidRPr="00E4024E">
        <w:rPr>
          <w:rStyle w:val="CommentReference"/>
          <w:color w:val="FF0000"/>
        </w:rPr>
        <w:annotationRef/>
      </w:r>
      <w:r w:rsidRPr="00E4024E">
        <w:rPr>
          <w:color w:val="FF0000"/>
        </w:rPr>
        <w:t>Not always. One of the ways of data ingestion is from Event Hub – Raw container within Data Lake</w:t>
      </w:r>
    </w:p>
  </w:comment>
  <w:comment w:id="15" w:author="Ekambaram, Dhuruvan" w:date="2021-08-19T18:06:00Z" w:initials="ED">
    <w:p w14:paraId="0D39E8B8" w14:textId="16AEBB87" w:rsidR="00E4024E" w:rsidRDefault="00E4024E">
      <w:pPr>
        <w:pStyle w:val="CommentText"/>
      </w:pPr>
      <w:r>
        <w:t xml:space="preserve">It is not clear what </w:t>
      </w:r>
      <w:proofErr w:type="spellStart"/>
      <w:r>
        <w:t>testign</w:t>
      </w:r>
      <w:proofErr w:type="spellEnd"/>
      <w:r>
        <w:t xml:space="preserve"> will be applied at what area to form the scope of testing.</w:t>
      </w:r>
      <w:r>
        <w:rPr>
          <w:rStyle w:val="CommentReference"/>
        </w:rPr>
        <w:annotationRef/>
      </w:r>
    </w:p>
  </w:comment>
  <w:comment w:id="16" w:author="Baskar, Ramasamy" w:date="2021-08-24T11:16:00Z" w:initials="BR">
    <w:p w14:paraId="34BF6701" w14:textId="071AADF3" w:rsidR="009B26DD" w:rsidRDefault="009B26DD">
      <w:pPr>
        <w:pStyle w:val="CommentText"/>
      </w:pPr>
      <w:r w:rsidRPr="009B26DD">
        <w:rPr>
          <w:rStyle w:val="CommentReference"/>
          <w:color w:val="FF0000"/>
        </w:rPr>
        <w:annotationRef/>
      </w:r>
      <w:r w:rsidRPr="009B26DD">
        <w:rPr>
          <w:color w:val="FF0000"/>
        </w:rPr>
        <w:t xml:space="preserve">I believe this section is in high level </w:t>
      </w:r>
      <w:proofErr w:type="gramStart"/>
      <w:r w:rsidRPr="009B26DD">
        <w:rPr>
          <w:color w:val="FF0000"/>
        </w:rPr>
        <w:t>and  section</w:t>
      </w:r>
      <w:proofErr w:type="gramEnd"/>
      <w:r w:rsidRPr="009B26DD">
        <w:rPr>
          <w:color w:val="FF0000"/>
        </w:rPr>
        <w:t xml:space="preserve"> 10.2 shows the list of check points for each area.</w:t>
      </w:r>
    </w:p>
  </w:comment>
  <w:comment w:id="17" w:author="Worlock, Stephen" w:date="2021-08-19T14:45:00Z" w:initials="WS">
    <w:p w14:paraId="596D1A5B" w14:textId="78B722C0" w:rsidR="00E4024E" w:rsidRDefault="00E4024E">
      <w:pPr>
        <w:pStyle w:val="CommentText"/>
      </w:pPr>
      <w:r>
        <w:rPr>
          <w:rStyle w:val="CommentReference"/>
        </w:rPr>
        <w:annotationRef/>
      </w:r>
      <w:proofErr w:type="gramStart"/>
      <w:r>
        <w:t>So</w:t>
      </w:r>
      <w:proofErr w:type="gramEnd"/>
      <w:r>
        <w:t xml:space="preserve"> the 3</w:t>
      </w:r>
      <w:r w:rsidRPr="00A15D41">
        <w:rPr>
          <w:vertAlign w:val="superscript"/>
        </w:rPr>
        <w:t>rd</w:t>
      </w:r>
      <w:r>
        <w:t xml:space="preserve"> part sources referred to in Background are out </w:t>
      </w:r>
      <w:proofErr w:type="spellStart"/>
      <w:r>
        <w:t>od</w:t>
      </w:r>
      <w:proofErr w:type="spellEnd"/>
      <w:r>
        <w:t xml:space="preserve"> scope for this strategy?</w:t>
      </w:r>
    </w:p>
  </w:comment>
  <w:comment w:id="18" w:author="Baskar, Ramasamy" w:date="2021-08-24T11:24:00Z" w:initials="BR">
    <w:p w14:paraId="258FFB53" w14:textId="0AFFFC9D" w:rsidR="009B26DD" w:rsidRDefault="009B26DD">
      <w:pPr>
        <w:pStyle w:val="CommentText"/>
      </w:pPr>
      <w:r>
        <w:rPr>
          <w:rStyle w:val="CommentReference"/>
        </w:rPr>
        <w:annotationRef/>
      </w:r>
      <w:proofErr w:type="gramStart"/>
      <w:r w:rsidRPr="009B26DD">
        <w:rPr>
          <w:color w:val="FF0000"/>
        </w:rPr>
        <w:t>No</w:t>
      </w:r>
      <w:proofErr w:type="gramEnd"/>
      <w:r w:rsidRPr="009B26DD">
        <w:rPr>
          <w:color w:val="FF0000"/>
        </w:rPr>
        <w:t xml:space="preserve"> it’s not. 3</w:t>
      </w:r>
      <w:r w:rsidRPr="009B26DD">
        <w:rPr>
          <w:color w:val="FF0000"/>
          <w:vertAlign w:val="superscript"/>
        </w:rPr>
        <w:t>rd</w:t>
      </w:r>
      <w:r w:rsidRPr="009B26DD">
        <w:rPr>
          <w:color w:val="FF0000"/>
        </w:rPr>
        <w:t xml:space="preserve"> party sources like google big query is in scope.</w:t>
      </w:r>
    </w:p>
  </w:comment>
  <w:comment w:id="19" w:author="Worlock, Stephen" w:date="2021-08-19T14:46:00Z" w:initials="WS">
    <w:p w14:paraId="0D8A729F" w14:textId="54BDF59D" w:rsidR="00E4024E" w:rsidRDefault="00E4024E">
      <w:pPr>
        <w:pStyle w:val="CommentText"/>
      </w:pPr>
      <w:r>
        <w:rPr>
          <w:rStyle w:val="CommentReference"/>
        </w:rPr>
        <w:annotationRef/>
      </w:r>
      <w:r>
        <w:t>I’d like to see a list of file / data types here</w:t>
      </w:r>
    </w:p>
  </w:comment>
  <w:comment w:id="20" w:author="Baskar, Ramasamy" w:date="2021-08-24T11:27:00Z" w:initials="BR">
    <w:p w14:paraId="45AF3A3A" w14:textId="5B2A13E0" w:rsidR="008C3F29" w:rsidRDefault="008C3F29">
      <w:pPr>
        <w:pStyle w:val="CommentText"/>
      </w:pPr>
      <w:r w:rsidRPr="008C3F29">
        <w:rPr>
          <w:rStyle w:val="CommentReference"/>
          <w:color w:val="FF0000"/>
        </w:rPr>
        <w:annotationRef/>
      </w:r>
      <w:r w:rsidRPr="008C3F29">
        <w:rPr>
          <w:color w:val="FF0000"/>
        </w:rPr>
        <w:t>I have now included the list of file types. It depends on the use cases and I understand currently it’s Direct DB access/google big query method of data access are in place.</w:t>
      </w:r>
    </w:p>
  </w:comment>
  <w:comment w:id="21" w:author="Worlock, Stephen" w:date="2021-08-19T14:48:00Z" w:initials="WS">
    <w:p w14:paraId="57F5E176" w14:textId="2E5F0B64" w:rsidR="00E4024E" w:rsidRDefault="00E4024E">
      <w:pPr>
        <w:pStyle w:val="CommentText"/>
      </w:pPr>
      <w:r>
        <w:rPr>
          <w:rStyle w:val="CommentReference"/>
        </w:rPr>
        <w:annotationRef/>
      </w:r>
      <w:r>
        <w:t>Need to be clear that this is Perf / OAT</w:t>
      </w:r>
    </w:p>
  </w:comment>
  <w:comment w:id="22" w:author="Baskar, Ramasamy" w:date="2021-08-24T11:31:00Z" w:initials="BR">
    <w:p w14:paraId="4DBD4E27" w14:textId="66A82CF7" w:rsidR="008C3F29" w:rsidRDefault="008C3F29">
      <w:pPr>
        <w:pStyle w:val="CommentText"/>
      </w:pPr>
      <w:r w:rsidRPr="003D6CF0">
        <w:rPr>
          <w:rStyle w:val="CommentReference"/>
          <w:color w:val="FF0000"/>
        </w:rPr>
        <w:annotationRef/>
      </w:r>
      <w:r w:rsidRPr="003D6CF0">
        <w:rPr>
          <w:color w:val="FF0000"/>
        </w:rPr>
        <w:t>From CDP perspective</w:t>
      </w:r>
      <w:r w:rsidR="003D6CF0" w:rsidRPr="003D6CF0">
        <w:rPr>
          <w:color w:val="FF0000"/>
        </w:rPr>
        <w:t>, the performance will be measured by looking at the logs from Azure Data Factory pipelines. However, this will be in align with the RL standard which I believe by measuring the performance based on the data volume and environment specification from Pre-Prod environment.</w:t>
      </w:r>
    </w:p>
  </w:comment>
  <w:comment w:id="23" w:author="Worlock, Stephen" w:date="2021-08-19T15:58:00Z" w:initials="WS">
    <w:p w14:paraId="7C3BEEF6" w14:textId="02E821AB" w:rsidR="00E4024E" w:rsidRDefault="00E4024E">
      <w:pPr>
        <w:pStyle w:val="CommentText"/>
      </w:pPr>
      <w:r>
        <w:rPr>
          <w:rStyle w:val="CommentReference"/>
        </w:rPr>
        <w:annotationRef/>
      </w:r>
      <w:r>
        <w:t xml:space="preserve">Azure Data </w:t>
      </w:r>
      <w:proofErr w:type="gramStart"/>
      <w:r>
        <w:t>Factory ,</w:t>
      </w:r>
      <w:proofErr w:type="gramEnd"/>
      <w:r>
        <w:t xml:space="preserve"> presumably</w:t>
      </w:r>
    </w:p>
  </w:comment>
  <w:comment w:id="24" w:author="Baskar, Ramasamy" w:date="2021-08-24T11:29:00Z" w:initials="BR">
    <w:p w14:paraId="78494F5D" w14:textId="137D6CA2" w:rsidR="008C3F29" w:rsidRPr="008C3F29" w:rsidRDefault="008C3F29">
      <w:pPr>
        <w:pStyle w:val="CommentText"/>
        <w:rPr>
          <w:color w:val="FF0000"/>
        </w:rPr>
      </w:pPr>
      <w:r>
        <w:rPr>
          <w:rStyle w:val="CommentReference"/>
        </w:rPr>
        <w:annotationRef/>
      </w:r>
      <w:r w:rsidRPr="008C3F29">
        <w:rPr>
          <w:color w:val="FF0000"/>
        </w:rPr>
        <w:t>Correct.</w:t>
      </w:r>
      <w:r>
        <w:rPr>
          <w:color w:val="FF0000"/>
        </w:rPr>
        <w:t xml:space="preserve"> Updated now</w:t>
      </w:r>
    </w:p>
  </w:comment>
  <w:comment w:id="25" w:author="Ekambaram, Dhuruvan" w:date="2021-08-19T18:08:00Z" w:initials="ED">
    <w:p w14:paraId="29818C84" w14:textId="404DC9D4" w:rsidR="00E4024E" w:rsidRDefault="00E4024E">
      <w:pPr>
        <w:pStyle w:val="CommentText"/>
      </w:pPr>
      <w:r>
        <w:t xml:space="preserve">NFT testing scope </w:t>
      </w:r>
      <w:proofErr w:type="spellStart"/>
      <w:r>
        <w:t>isnt</w:t>
      </w:r>
      <w:proofErr w:type="spellEnd"/>
      <w:r>
        <w:t xml:space="preserve"> </w:t>
      </w:r>
      <w:proofErr w:type="gramStart"/>
      <w:r>
        <w:t>correct ,</w:t>
      </w:r>
      <w:proofErr w:type="gramEnd"/>
      <w:r>
        <w:t xml:space="preserve"> Data lake and Azure Events are off the shelf managed services offered by Azure and it is unclear what is the NFT </w:t>
      </w:r>
      <w:proofErr w:type="spellStart"/>
      <w:r>
        <w:t>testign</w:t>
      </w:r>
      <w:proofErr w:type="spellEnd"/>
      <w:r>
        <w:t xml:space="preserve"> done</w:t>
      </w:r>
      <w:r>
        <w:rPr>
          <w:rStyle w:val="CommentReference"/>
        </w:rPr>
        <w:annotationRef/>
      </w:r>
    </w:p>
  </w:comment>
  <w:comment w:id="26" w:author="Baskar, Ramasamy" w:date="2021-08-24T11:46:00Z" w:initials="BR">
    <w:p w14:paraId="409A62C4" w14:textId="77777777" w:rsidR="003D6CF0" w:rsidRPr="000278EA" w:rsidRDefault="003D6CF0">
      <w:pPr>
        <w:pStyle w:val="CommentText"/>
        <w:rPr>
          <w:color w:val="FF0000"/>
        </w:rPr>
      </w:pPr>
      <w:r>
        <w:rPr>
          <w:rStyle w:val="CommentReference"/>
        </w:rPr>
        <w:annotationRef/>
      </w:r>
      <w:r w:rsidR="00945422" w:rsidRPr="000278EA">
        <w:rPr>
          <w:color w:val="FF0000"/>
        </w:rPr>
        <w:t xml:space="preserve">As part of SIT functional testing, the performance will be monitored based </w:t>
      </w:r>
      <w:proofErr w:type="spellStart"/>
      <w:r w:rsidR="00945422" w:rsidRPr="000278EA">
        <w:rPr>
          <w:color w:val="FF0000"/>
        </w:rPr>
        <w:t>n</w:t>
      </w:r>
      <w:proofErr w:type="spellEnd"/>
      <w:r w:rsidR="00945422" w:rsidRPr="000278EA">
        <w:rPr>
          <w:color w:val="FF0000"/>
        </w:rPr>
        <w:t xml:space="preserve"> the time taken to process “X” number of records </w:t>
      </w:r>
      <w:proofErr w:type="gramStart"/>
      <w:r w:rsidR="00945422" w:rsidRPr="000278EA">
        <w:rPr>
          <w:color w:val="FF0000"/>
        </w:rPr>
        <w:t>( like</w:t>
      </w:r>
      <w:proofErr w:type="gramEnd"/>
      <w:r w:rsidR="00945422" w:rsidRPr="000278EA">
        <w:rPr>
          <w:color w:val="FF0000"/>
        </w:rPr>
        <w:t xml:space="preserve"> how long the data extract/ ingestion/loading process takes to process “X” number of plans) into CDP. Similarly, to monitor the performance to process “X” number of messages in Event Hub</w:t>
      </w:r>
      <w:r w:rsidR="000278EA" w:rsidRPr="000278EA">
        <w:rPr>
          <w:color w:val="FF0000"/>
        </w:rPr>
        <w:t>. All the processes including data extract/data ingestion/data loading will be using the ADF pipelines.</w:t>
      </w:r>
    </w:p>
    <w:p w14:paraId="5CD1F837" w14:textId="2745ECCE" w:rsidR="000278EA" w:rsidRDefault="000278EA">
      <w:pPr>
        <w:pStyle w:val="CommentText"/>
      </w:pPr>
    </w:p>
  </w:comment>
  <w:comment w:id="27" w:author="Ekambaram, Dhuruvan" w:date="2021-08-19T18:11:00Z" w:initials="ED">
    <w:p w14:paraId="3EA93920" w14:textId="250F96C6" w:rsidR="00E4024E" w:rsidRDefault="00E4024E">
      <w:pPr>
        <w:pStyle w:val="CommentText"/>
      </w:pPr>
      <w:r>
        <w:t xml:space="preserve">What is scope for Security Testing? </w:t>
      </w:r>
      <w:r>
        <w:rPr>
          <w:rStyle w:val="CommentReference"/>
        </w:rPr>
        <w:annotationRef/>
      </w:r>
    </w:p>
  </w:comment>
  <w:comment w:id="28" w:author="Baskar, Ramasamy" w:date="2021-08-24T11:59:00Z" w:initials="BR">
    <w:p w14:paraId="76B0CAAA" w14:textId="415B09C3" w:rsidR="000278EA" w:rsidRDefault="000278EA">
      <w:pPr>
        <w:pStyle w:val="CommentText"/>
      </w:pPr>
      <w:r w:rsidRPr="000278EA">
        <w:rPr>
          <w:rStyle w:val="CommentReference"/>
          <w:color w:val="FF0000"/>
        </w:rPr>
        <w:annotationRef/>
      </w:r>
      <w:r w:rsidRPr="000278EA">
        <w:rPr>
          <w:color w:val="FF0000"/>
        </w:rPr>
        <w:t xml:space="preserve">From the application/data perspective, I believe this is being controlled via RBAC. I understand infrastructure level security tests will be carried out by security/infrastructure team </w:t>
      </w:r>
    </w:p>
  </w:comment>
  <w:comment w:id="29" w:author="Ekambaram, Dhuruvan" w:date="2021-08-19T18:12:00Z" w:initials="ED">
    <w:p w14:paraId="54C5B72B" w14:textId="033AA79B" w:rsidR="00E4024E" w:rsidRDefault="00E4024E">
      <w:pPr>
        <w:pStyle w:val="CommentText"/>
      </w:pPr>
      <w:r>
        <w:t xml:space="preserve">What is the scope for OAT </w:t>
      </w:r>
      <w:r>
        <w:rPr>
          <w:rStyle w:val="CommentReference"/>
        </w:rPr>
        <w:annotationRef/>
      </w:r>
    </w:p>
  </w:comment>
  <w:comment w:id="31" w:author="Ekambaram, Dhuruvan" w:date="2021-08-19T18:17:00Z" w:initials="ED">
    <w:p w14:paraId="52B2DD0F" w14:textId="6FC7B45F" w:rsidR="00E4024E" w:rsidRDefault="00E4024E">
      <w:pPr>
        <w:pStyle w:val="CommentText"/>
      </w:pPr>
      <w:r>
        <w:t xml:space="preserve">is out of scope section - agreed as out of </w:t>
      </w:r>
      <w:proofErr w:type="gramStart"/>
      <w:r>
        <w:t>scope ?</w:t>
      </w:r>
      <w:proofErr w:type="gramEnd"/>
      <w:r>
        <w:t xml:space="preserve"> It is not </w:t>
      </w:r>
      <w:proofErr w:type="spellStart"/>
      <w:r>
        <w:t>cear</w:t>
      </w:r>
      <w:proofErr w:type="spellEnd"/>
      <w:r>
        <w:t xml:space="preserve"> from title (to be </w:t>
      </w:r>
      <w:proofErr w:type="gramStart"/>
      <w:r>
        <w:t>discussed )</w:t>
      </w:r>
      <w:proofErr w:type="gramEnd"/>
      <w:r>
        <w:rPr>
          <w:rStyle w:val="CommentReference"/>
        </w:rPr>
        <w:annotationRef/>
      </w:r>
    </w:p>
  </w:comment>
  <w:comment w:id="32" w:author="Baskar, Ramasamy" w:date="2021-08-24T12:01:00Z" w:initials="BR">
    <w:p w14:paraId="5C92459F" w14:textId="4BCB6885" w:rsidR="000278EA" w:rsidRDefault="000278EA">
      <w:pPr>
        <w:pStyle w:val="CommentText"/>
      </w:pPr>
      <w:r w:rsidRPr="000278EA">
        <w:rPr>
          <w:rStyle w:val="CommentReference"/>
          <w:color w:val="FF0000"/>
        </w:rPr>
        <w:annotationRef/>
      </w:r>
      <w:r w:rsidRPr="000278EA">
        <w:rPr>
          <w:color w:val="FF0000"/>
        </w:rPr>
        <w:t>Not sure at this stage whether this has been agreed or not. I believe BA is happy with that based on the call I have had.</w:t>
      </w:r>
    </w:p>
  </w:comment>
  <w:comment w:id="33" w:author="Worlock, Stephen" w:date="2021-08-19T14:50:00Z" w:initials="WS">
    <w:p w14:paraId="56214C71" w14:textId="787E6905" w:rsidR="00E4024E" w:rsidRDefault="00E4024E">
      <w:pPr>
        <w:pStyle w:val="CommentText"/>
      </w:pPr>
      <w:r>
        <w:rPr>
          <w:rStyle w:val="CommentReference"/>
        </w:rPr>
        <w:annotationRef/>
      </w:r>
      <w:r>
        <w:t xml:space="preserve">I get what Keith is trying to say but, I think testing how </w:t>
      </w:r>
      <w:proofErr w:type="gramStart"/>
      <w:r>
        <w:t>poor quality</w:t>
      </w:r>
      <w:proofErr w:type="gramEnd"/>
      <w:r>
        <w:t xml:space="preserve"> data is dealt with, has to remain in scope as part of OAT.</w:t>
      </w:r>
    </w:p>
  </w:comment>
  <w:comment w:id="34" w:author="White, John" w:date="2021-08-17T17:03:00Z" w:initials="WJ">
    <w:p w14:paraId="21EDE69D" w14:textId="7C726F69" w:rsidR="00E4024E" w:rsidRDefault="00E4024E">
      <w:pPr>
        <w:pStyle w:val="CommentText"/>
      </w:pPr>
      <w:r>
        <w:t>How will the impact of below par data quality be catered for in the data that is fed to consumers of the output?</w:t>
      </w:r>
      <w:r>
        <w:rPr>
          <w:rStyle w:val="CommentReference"/>
        </w:rPr>
        <w:annotationRef/>
      </w:r>
    </w:p>
  </w:comment>
  <w:comment w:id="35" w:author="Baskar, Ramasamy" w:date="2021-08-24T12:05:00Z" w:initials="BR">
    <w:p w14:paraId="39AFC88E" w14:textId="77777777" w:rsidR="00D2661C" w:rsidRPr="00D2661C" w:rsidRDefault="000278EA">
      <w:pPr>
        <w:pStyle w:val="CommentText"/>
        <w:rPr>
          <w:color w:val="FF0000"/>
        </w:rPr>
      </w:pPr>
      <w:r w:rsidRPr="00D2661C">
        <w:rPr>
          <w:rStyle w:val="CommentReference"/>
          <w:color w:val="FF0000"/>
        </w:rPr>
        <w:annotationRef/>
      </w:r>
      <w:r w:rsidRPr="00D2661C">
        <w:rPr>
          <w:color w:val="FF0000"/>
        </w:rPr>
        <w:t xml:space="preserve">In a </w:t>
      </w:r>
      <w:proofErr w:type="gramStart"/>
      <w:r w:rsidRPr="00D2661C">
        <w:rPr>
          <w:color w:val="FF0000"/>
        </w:rPr>
        <w:t>nut shell</w:t>
      </w:r>
      <w:proofErr w:type="gramEnd"/>
      <w:r w:rsidRPr="00D2661C">
        <w:rPr>
          <w:color w:val="FF0000"/>
        </w:rPr>
        <w:t xml:space="preserve">, based on my previous experience, that could be a big impact for consumers depends on </w:t>
      </w:r>
      <w:r w:rsidR="00D2661C" w:rsidRPr="00D2661C">
        <w:rPr>
          <w:color w:val="FF0000"/>
        </w:rPr>
        <w:t xml:space="preserve">how bad the data quality is from the source system. </w:t>
      </w:r>
    </w:p>
    <w:p w14:paraId="55759D1E" w14:textId="6EC83FE2" w:rsidR="000278EA" w:rsidRDefault="00D2661C">
      <w:pPr>
        <w:pStyle w:val="CommentText"/>
      </w:pPr>
      <w:r w:rsidRPr="00D2661C">
        <w:rPr>
          <w:color w:val="FF0000"/>
        </w:rPr>
        <w:t xml:space="preserve">P.S. The project I was working on was delayed for 22 months due to data quality from one of the biggest </w:t>
      </w:r>
      <w:proofErr w:type="gramStart"/>
      <w:r w:rsidRPr="00D2661C">
        <w:rPr>
          <w:color w:val="FF0000"/>
        </w:rPr>
        <w:t>migration</w:t>
      </w:r>
      <w:proofErr w:type="gramEnd"/>
      <w:r w:rsidRPr="00D2661C">
        <w:rPr>
          <w:color w:val="FF0000"/>
        </w:rPr>
        <w:t xml:space="preserve"> here in UK gov.</w:t>
      </w:r>
    </w:p>
  </w:comment>
  <w:comment w:id="36" w:author="Ekambaram, Dhuruvan" w:date="2021-08-19T18:15:00Z" w:initials="ED">
    <w:p w14:paraId="1B7CCB95" w14:textId="05A294F1" w:rsidR="00E4024E" w:rsidRDefault="00E4024E">
      <w:pPr>
        <w:pStyle w:val="CommentText"/>
      </w:pPr>
      <w:r>
        <w:t xml:space="preserve">Security Testing cannot be Out of scope it needs to be properly co-ordinated by test </w:t>
      </w:r>
      <w:proofErr w:type="spellStart"/>
      <w:r>
        <w:t>representatves</w:t>
      </w:r>
      <w:proofErr w:type="spellEnd"/>
      <w:r>
        <w:t xml:space="preserve"> in team </w:t>
      </w:r>
      <w:r>
        <w:rPr>
          <w:rStyle w:val="CommentReference"/>
        </w:rPr>
        <w:annotationRef/>
      </w:r>
    </w:p>
  </w:comment>
  <w:comment w:id="37" w:author="Baskar, Ramasamy" w:date="2021-08-24T12:10:00Z" w:initials="BR">
    <w:p w14:paraId="1347AB0E" w14:textId="2A7DBA5A" w:rsidR="00D2661C" w:rsidRDefault="00D2661C">
      <w:pPr>
        <w:pStyle w:val="CommentText"/>
      </w:pPr>
      <w:r w:rsidRPr="00D2661C">
        <w:rPr>
          <w:rStyle w:val="CommentReference"/>
          <w:color w:val="FF0000"/>
        </w:rPr>
        <w:annotationRef/>
      </w:r>
      <w:r w:rsidRPr="00D2661C">
        <w:rPr>
          <w:color w:val="FF0000"/>
        </w:rPr>
        <w:t>I believe infrastructure related security is out of scope and I would assume this to be carried out in Pre-Prod as part of UAT/OAT testing</w:t>
      </w:r>
    </w:p>
  </w:comment>
  <w:comment w:id="41" w:author="Murphy, Ed" w:date="2021-08-20T11:08:00Z" w:initials="ME">
    <w:p w14:paraId="6410044B" w14:textId="05E77544" w:rsidR="00E4024E" w:rsidRDefault="00E4024E">
      <w:pPr>
        <w:pStyle w:val="CommentText"/>
      </w:pPr>
      <w:r>
        <w:rPr>
          <w:rStyle w:val="CommentReference"/>
        </w:rPr>
        <w:annotationRef/>
      </w:r>
      <w:r>
        <w:t>All or nothing on the agile methodology. It has been proved industry-wide, and within the group, that agile-waterfall-hybrid approaches will fail.</w:t>
      </w:r>
    </w:p>
  </w:comment>
  <w:comment w:id="42" w:author="Ekambaram, Dhuruvan" w:date="2021-08-19T18:17:00Z" w:initials="ED">
    <w:p w14:paraId="2C7F3328" w14:textId="3678BDEB" w:rsidR="00E4024E" w:rsidRDefault="00E4024E">
      <w:pPr>
        <w:pStyle w:val="CommentText"/>
      </w:pPr>
      <w:r>
        <w:t xml:space="preserve">is this following a sprint </w:t>
      </w:r>
      <w:proofErr w:type="gramStart"/>
      <w:r>
        <w:t>model ?</w:t>
      </w:r>
      <w:proofErr w:type="gramEnd"/>
      <w:r>
        <w:t xml:space="preserve"> How long is a </w:t>
      </w:r>
      <w:proofErr w:type="gramStart"/>
      <w:r>
        <w:t>sprint ?</w:t>
      </w:r>
      <w:proofErr w:type="gramEnd"/>
      <w:r>
        <w:rPr>
          <w:rStyle w:val="CommentReference"/>
        </w:rPr>
        <w:annotationRef/>
      </w:r>
    </w:p>
  </w:comment>
  <w:comment w:id="43" w:author="Baskar, Ramasamy" w:date="2021-08-24T12:12:00Z" w:initials="BR">
    <w:p w14:paraId="3462E996" w14:textId="7EC0B787" w:rsidR="00D2661C" w:rsidRDefault="00D2661C">
      <w:pPr>
        <w:pStyle w:val="CommentText"/>
      </w:pPr>
      <w:r w:rsidRPr="00D2661C">
        <w:rPr>
          <w:rStyle w:val="CommentReference"/>
          <w:color w:val="FF0000"/>
        </w:rPr>
        <w:annotationRef/>
      </w:r>
      <w:proofErr w:type="gramStart"/>
      <w:r w:rsidRPr="00D2661C">
        <w:rPr>
          <w:color w:val="FF0000"/>
        </w:rPr>
        <w:t>Yes</w:t>
      </w:r>
      <w:proofErr w:type="gramEnd"/>
      <w:r w:rsidRPr="00D2661C">
        <w:rPr>
          <w:color w:val="FF0000"/>
        </w:rPr>
        <w:t xml:space="preserve"> CDP follow sprint model and each sprint is 2 weeks of timeframe.</w:t>
      </w:r>
    </w:p>
  </w:comment>
  <w:comment w:id="44" w:author="White, John" w:date="2021-08-17T16:38:00Z" w:initials="WJ">
    <w:p w14:paraId="7751CD21" w14:textId="62D6F9FD" w:rsidR="00E4024E" w:rsidRDefault="00E4024E">
      <w:pPr>
        <w:pStyle w:val="CommentText"/>
      </w:pPr>
      <w:r>
        <w:t xml:space="preserve">Might be </w:t>
      </w:r>
      <w:proofErr w:type="spellStart"/>
      <w:r>
        <w:t>worth while</w:t>
      </w:r>
      <w:proofErr w:type="spellEnd"/>
      <w:r>
        <w:t xml:space="preserve"> to include a description of entry and exit criteria needed to enter and to exit any give test phase</w:t>
      </w:r>
      <w:r>
        <w:rPr>
          <w:rStyle w:val="CommentReference"/>
        </w:rPr>
        <w:annotationRef/>
      </w:r>
    </w:p>
  </w:comment>
  <w:comment w:id="45" w:author="Murphy, Ed" w:date="2021-08-20T11:07:00Z" w:initials="ME">
    <w:p w14:paraId="262D5E50" w14:textId="0FF6FA9D" w:rsidR="00E4024E" w:rsidRDefault="00E4024E">
      <w:pPr>
        <w:pStyle w:val="CommentText"/>
      </w:pPr>
      <w:r>
        <w:rPr>
          <w:rStyle w:val="CommentReference"/>
        </w:rPr>
        <w:annotationRef/>
      </w:r>
      <w:r>
        <w:t>Are you forming acceptance tests from the criteria?</w:t>
      </w:r>
    </w:p>
  </w:comment>
  <w:comment w:id="46" w:author="Baskar, Ramasamy" w:date="2021-08-24T12:14:00Z" w:initials="BR">
    <w:p w14:paraId="424DB413" w14:textId="4C3C7E36" w:rsidR="00D2661C" w:rsidRDefault="00D2661C">
      <w:pPr>
        <w:pStyle w:val="CommentText"/>
      </w:pPr>
      <w:r w:rsidRPr="00D2661C">
        <w:rPr>
          <w:rStyle w:val="CommentReference"/>
          <w:color w:val="FF0000"/>
        </w:rPr>
        <w:annotationRef/>
      </w:r>
      <w:r w:rsidRPr="00D2661C">
        <w:rPr>
          <w:color w:val="FF0000"/>
        </w:rPr>
        <w:t>I do prepare SIT tests based on the acceptance criteria from PBI and link those PBI to test cases for test coverage</w:t>
      </w:r>
    </w:p>
  </w:comment>
  <w:comment w:id="49" w:author="Ramires, Luca [2]" w:date="2021-08-16T15:00:00Z" w:initials="RL">
    <w:p w14:paraId="03A8E51D" w14:textId="234AC950" w:rsidR="00E4024E" w:rsidRDefault="00E4024E">
      <w:pPr>
        <w:pStyle w:val="CommentText"/>
      </w:pPr>
      <w:r>
        <w:t xml:space="preserve">May be worth mentioning </w:t>
      </w:r>
      <w:proofErr w:type="spellStart"/>
      <w:r>
        <w:t>Powershell</w:t>
      </w:r>
      <w:proofErr w:type="spellEnd"/>
      <w:r>
        <w:t xml:space="preserve"> framework used for ETL?</w:t>
      </w:r>
      <w:r>
        <w:rPr>
          <w:rStyle w:val="CommentReference"/>
        </w:rPr>
        <w:annotationRef/>
      </w:r>
    </w:p>
  </w:comment>
  <w:comment w:id="50" w:author="Baskar, Ramasamy" w:date="2021-08-24T12:16:00Z" w:initials="BR">
    <w:p w14:paraId="560423F7" w14:textId="6213D99E" w:rsidR="001D0E82" w:rsidRPr="00ED2BC2" w:rsidRDefault="001D0E82">
      <w:pPr>
        <w:pStyle w:val="CommentText"/>
        <w:rPr>
          <w:color w:val="FF0000"/>
        </w:rPr>
      </w:pPr>
      <w:r>
        <w:rPr>
          <w:rStyle w:val="CommentReference"/>
        </w:rPr>
        <w:annotationRef/>
      </w:r>
      <w:proofErr w:type="spellStart"/>
      <w:r w:rsidR="00DE5738" w:rsidRPr="00ED2BC2">
        <w:rPr>
          <w:color w:val="FF0000"/>
        </w:rPr>
        <w:t>Powershell</w:t>
      </w:r>
      <w:proofErr w:type="spellEnd"/>
      <w:r w:rsidR="00DE5738" w:rsidRPr="00ED2BC2">
        <w:rPr>
          <w:color w:val="FF0000"/>
        </w:rPr>
        <w:t xml:space="preserve"> framework might be used to automate tests (after the initial manual testing). We can discuss this in the call</w:t>
      </w:r>
    </w:p>
  </w:comment>
  <w:comment w:id="51" w:author="Murphy, Ed" w:date="2021-08-20T12:44:00Z" w:initials="ME">
    <w:p w14:paraId="1E3C65AF" w14:textId="238C1C53" w:rsidR="00E4024E" w:rsidRDefault="00E4024E">
      <w:pPr>
        <w:pStyle w:val="CommentText"/>
      </w:pPr>
      <w:r>
        <w:t xml:space="preserve">Like Dhruv says below. Cycles </w:t>
      </w:r>
      <w:r>
        <w:rPr>
          <w:rStyle w:val="CommentReference"/>
        </w:rPr>
        <w:annotationRef/>
      </w:r>
      <w:r>
        <w:t>are waterfall planning methods.</w:t>
      </w:r>
    </w:p>
  </w:comment>
  <w:comment w:id="52" w:author="Ekambaram, Dhuruvan" w:date="2021-08-19T18:18:00Z" w:initials="ED">
    <w:p w14:paraId="4ECBD503" w14:textId="2EC52C41" w:rsidR="00E4024E" w:rsidRDefault="00E4024E">
      <w:pPr>
        <w:pStyle w:val="CommentText"/>
      </w:pPr>
      <w:r>
        <w:t xml:space="preserve">Cycle 1 and Cycle 2 - how long will this be done and how are we planning to do this </w:t>
      </w:r>
      <w:proofErr w:type="spellStart"/>
      <w:r>
        <w:t>witin</w:t>
      </w:r>
      <w:proofErr w:type="spellEnd"/>
      <w:r>
        <w:t xml:space="preserve"> the agile sprint. </w:t>
      </w:r>
      <w:r>
        <w:rPr>
          <w:rStyle w:val="CommentReference"/>
        </w:rPr>
        <w:annotationRef/>
      </w:r>
    </w:p>
  </w:comment>
  <w:comment w:id="60" w:author="Worlock, Stephen" w:date="2021-08-19T15:59:00Z" w:initials="WS">
    <w:p w14:paraId="311F0C03" w14:textId="5A0B090A" w:rsidR="00E4024E" w:rsidRDefault="00E4024E">
      <w:pPr>
        <w:pStyle w:val="CommentText"/>
      </w:pPr>
      <w:r>
        <w:rPr>
          <w:rStyle w:val="CommentReference"/>
        </w:rPr>
        <w:annotationRef/>
      </w:r>
      <w:r>
        <w:t xml:space="preserve">Generally, I think this section needs to introduce the terminology for how programme will </w:t>
      </w:r>
      <w:proofErr w:type="gramStart"/>
      <w:r>
        <w:t>actually refer</w:t>
      </w:r>
      <w:proofErr w:type="gramEnd"/>
      <w:r>
        <w:t xml:space="preserve"> to the facets of testing and the objectives of each facet, in the context of this project, Ideally with help of architecture diag. </w:t>
      </w:r>
    </w:p>
  </w:comment>
  <w:comment w:id="61" w:author="Ekambaram, Dhuruvan" w:date="2021-08-19T18:18:00Z" w:initials="ED">
    <w:p w14:paraId="293AAE73" w14:textId="343E9B78" w:rsidR="00E4024E" w:rsidRDefault="00E4024E">
      <w:pPr>
        <w:pStyle w:val="CommentText"/>
      </w:pPr>
      <w:r>
        <w:t xml:space="preserve">This section </w:t>
      </w:r>
      <w:proofErr w:type="gramStart"/>
      <w:r>
        <w:t>has to</w:t>
      </w:r>
      <w:proofErr w:type="gramEnd"/>
      <w:r>
        <w:t xml:space="preserve"> be relooked </w:t>
      </w:r>
      <w:r>
        <w:rPr>
          <w:rStyle w:val="CommentReference"/>
        </w:rPr>
        <w:annotationRef/>
      </w:r>
    </w:p>
    <w:p w14:paraId="21CAB739" w14:textId="78C39E05" w:rsidR="00E4024E" w:rsidRDefault="00E4024E">
      <w:pPr>
        <w:pStyle w:val="CommentText"/>
      </w:pPr>
      <w:r>
        <w:t xml:space="preserve">1. On </w:t>
      </w:r>
      <w:proofErr w:type="gramStart"/>
      <w:r>
        <w:t>premise :</w:t>
      </w:r>
      <w:proofErr w:type="gramEnd"/>
      <w:r>
        <w:t xml:space="preserve"> we need to call out somewhere in document what does this precisely mean (pensions /</w:t>
      </w:r>
      <w:proofErr w:type="spellStart"/>
      <w:r>
        <w:t>proection</w:t>
      </w:r>
      <w:proofErr w:type="spellEnd"/>
      <w:r>
        <w:t xml:space="preserve"> etc etc)</w:t>
      </w:r>
    </w:p>
    <w:p w14:paraId="13D74337" w14:textId="7C907060" w:rsidR="00E4024E" w:rsidRDefault="00E4024E">
      <w:pPr>
        <w:pStyle w:val="CommentText"/>
      </w:pPr>
      <w:r>
        <w:t xml:space="preserve">2. When the Data moves from RAW to curated stage subsets are </w:t>
      </w:r>
      <w:proofErr w:type="gramStart"/>
      <w:r>
        <w:t>created ,</w:t>
      </w:r>
      <w:proofErr w:type="gramEnd"/>
      <w:r>
        <w:t xml:space="preserve"> tracking of data lineage happens and data </w:t>
      </w:r>
      <w:proofErr w:type="spellStart"/>
      <w:r>
        <w:t>retension</w:t>
      </w:r>
      <w:proofErr w:type="spellEnd"/>
      <w:r>
        <w:t xml:space="preserve"> polices are also put in place we need to know what will be tested and where &amp; how testing (what types) will be considered on this aspect .</w:t>
      </w:r>
    </w:p>
    <w:p w14:paraId="0DC65780" w14:textId="6090B4C9" w:rsidR="00E4024E" w:rsidRDefault="00E4024E">
      <w:pPr>
        <w:pStyle w:val="CommentText"/>
      </w:pPr>
      <w:r>
        <w:t xml:space="preserve">3.High level process /approach to say how we test the source data to the new EDM has to be called out as we just say in this document we verify </w:t>
      </w:r>
      <w:proofErr w:type="gramStart"/>
      <w:r>
        <w:t>it .</w:t>
      </w:r>
      <w:proofErr w:type="gramEnd"/>
    </w:p>
    <w:p w14:paraId="339F455B" w14:textId="5FB79B87" w:rsidR="00E4024E" w:rsidRDefault="00E4024E">
      <w:pPr>
        <w:pStyle w:val="CommentText"/>
      </w:pPr>
      <w:r>
        <w:t xml:space="preserve">4. What sort of data are excluded from </w:t>
      </w:r>
      <w:proofErr w:type="gramStart"/>
      <w:r>
        <w:t>testing ?</w:t>
      </w:r>
      <w:proofErr w:type="gramEnd"/>
    </w:p>
    <w:p w14:paraId="41E720FF" w14:textId="678058B1" w:rsidR="00E4024E" w:rsidRDefault="00E4024E">
      <w:pPr>
        <w:pStyle w:val="CommentText"/>
      </w:pPr>
      <w:r>
        <w:t xml:space="preserve">5.what is the approach for any data that is rejected in the due course of processing by </w:t>
      </w:r>
      <w:proofErr w:type="gramStart"/>
      <w:r>
        <w:t>system ?</w:t>
      </w:r>
      <w:proofErr w:type="gramEnd"/>
      <w:r>
        <w:t xml:space="preserve"> how will they be tested /covered ?</w:t>
      </w:r>
    </w:p>
    <w:p w14:paraId="4E2E8979" w14:textId="0A1B4065" w:rsidR="00E4024E" w:rsidRDefault="00E4024E">
      <w:pPr>
        <w:pStyle w:val="CommentText"/>
      </w:pPr>
      <w:r>
        <w:t xml:space="preserve">6. At consumer stage how are we </w:t>
      </w:r>
      <w:proofErr w:type="spellStart"/>
      <w:r>
        <w:t>integracting</w:t>
      </w:r>
      <w:proofErr w:type="spellEnd"/>
      <w:r>
        <w:t xml:space="preserve"> and </w:t>
      </w:r>
      <w:proofErr w:type="spellStart"/>
      <w:r>
        <w:t>perfoming</w:t>
      </w:r>
      <w:proofErr w:type="spellEnd"/>
      <w:r>
        <w:t xml:space="preserve"> validation for </w:t>
      </w:r>
      <w:proofErr w:type="spellStart"/>
      <w:proofErr w:type="gramStart"/>
      <w:r>
        <w:t>e,g</w:t>
      </w:r>
      <w:proofErr w:type="spellEnd"/>
      <w:proofErr w:type="gramEnd"/>
      <w:r>
        <w:t xml:space="preserve"> is data light house is our end customer (amongst </w:t>
      </w:r>
      <w:proofErr w:type="spellStart"/>
      <w:r>
        <w:t>seeral</w:t>
      </w:r>
      <w:proofErr w:type="spellEnd"/>
      <w:r>
        <w:t xml:space="preserve"> others) how are we </w:t>
      </w:r>
      <w:proofErr w:type="spellStart"/>
      <w:r>
        <w:t>definign</w:t>
      </w:r>
      <w:proofErr w:type="spellEnd"/>
      <w:r>
        <w:t xml:space="preserve"> exit criteria with them ?</w:t>
      </w:r>
    </w:p>
  </w:comment>
  <w:comment w:id="62" w:author="Worlock, Stephen" w:date="2021-08-19T14:59:00Z" w:initials="WS">
    <w:p w14:paraId="5A4B451D" w14:textId="2DC75C27" w:rsidR="00E4024E" w:rsidRDefault="00E4024E">
      <w:pPr>
        <w:pStyle w:val="CommentText"/>
      </w:pPr>
      <w:r>
        <w:rPr>
          <w:rStyle w:val="CommentReference"/>
        </w:rPr>
        <w:annotationRef/>
      </w:r>
      <w:r>
        <w:t>The paragraph is an ‘objective of testing’ not an approach</w:t>
      </w:r>
    </w:p>
  </w:comment>
  <w:comment w:id="64" w:author="Worlock, Stephen" w:date="2021-08-19T15:31:00Z" w:initials="WS">
    <w:p w14:paraId="54EF80DF" w14:textId="4BD35E36" w:rsidR="00E4024E" w:rsidRDefault="00E4024E">
      <w:pPr>
        <w:pStyle w:val="CommentText"/>
      </w:pPr>
      <w:r>
        <w:rPr>
          <w:rStyle w:val="CommentReference"/>
        </w:rPr>
        <w:annotationRef/>
      </w:r>
      <w:r>
        <w:t>Is this in or out of scope?</w:t>
      </w:r>
    </w:p>
  </w:comment>
  <w:comment w:id="67" w:author="Ramires, Luca [2]" w:date="2021-08-16T14:48:00Z" w:initials="RL">
    <w:p w14:paraId="482756E5" w14:textId="7B0FBE20" w:rsidR="00E4024E" w:rsidRDefault="00E4024E">
      <w:pPr>
        <w:pStyle w:val="CommentText"/>
      </w:pPr>
      <w:r>
        <w:t>Why manually?</w:t>
      </w:r>
      <w:r>
        <w:rPr>
          <w:rStyle w:val="CommentReference"/>
        </w:rPr>
        <w:annotationRef/>
      </w:r>
    </w:p>
  </w:comment>
  <w:comment w:id="69" w:author="Ramires, Luca [2]" w:date="2021-08-16T14:48:00Z" w:initials="RL">
    <w:p w14:paraId="242ED1CB" w14:textId="25308BC7" w:rsidR="00E4024E" w:rsidRDefault="00E4024E">
      <w:pPr>
        <w:pStyle w:val="CommentText"/>
      </w:pPr>
      <w:r>
        <w:t>Why manually?</w:t>
      </w:r>
      <w:r>
        <w:rPr>
          <w:rStyle w:val="CommentReference"/>
        </w:rPr>
        <w:annotationRef/>
      </w:r>
    </w:p>
  </w:comment>
  <w:comment w:id="70" w:author="Raja, Prasanna" w:date="2021-08-17T10:43:00Z" w:initials="RP">
    <w:p w14:paraId="395DC204" w14:textId="16AAADE0" w:rsidR="00E4024E" w:rsidRDefault="00E4024E">
      <w:pPr>
        <w:pStyle w:val="CommentText"/>
      </w:pPr>
      <w:proofErr w:type="spellStart"/>
      <w:r>
        <w:t>Ttarget</w:t>
      </w:r>
      <w:proofErr w:type="spellEnd"/>
      <w:r>
        <w:t xml:space="preserve"> DB is same as Staging DB (SQL Server?) or something else?</w:t>
      </w:r>
      <w:r>
        <w:rPr>
          <w:rStyle w:val="CommentReference"/>
        </w:rPr>
        <w:annotationRef/>
      </w:r>
    </w:p>
  </w:comment>
  <w:comment w:id="71" w:author="Baskar, Ramasamy" w:date="2021-08-24T12:44:00Z" w:initials="BR">
    <w:p w14:paraId="32195634" w14:textId="27423533" w:rsidR="00A31DD9" w:rsidRDefault="00A31DD9">
      <w:pPr>
        <w:pStyle w:val="CommentText"/>
      </w:pPr>
      <w:r w:rsidRPr="00A31DD9">
        <w:rPr>
          <w:rStyle w:val="CommentReference"/>
          <w:color w:val="FF0000"/>
        </w:rPr>
        <w:annotationRef/>
      </w:r>
      <w:r w:rsidRPr="00A31DD9">
        <w:rPr>
          <w:color w:val="FF0000"/>
        </w:rPr>
        <w:t>Target DB is not as same as Staging. Data from Target DB in EDW is the one will be consumed by consumers either directly via portal or receiving messages based on the subscription</w:t>
      </w:r>
    </w:p>
  </w:comment>
  <w:comment w:id="73" w:author="Raja, Prasanna" w:date="2021-08-17T10:44:00Z" w:initials="RP">
    <w:p w14:paraId="3016BD2A" w14:textId="04AA6F08" w:rsidR="00E4024E" w:rsidRDefault="00E4024E">
      <w:pPr>
        <w:pStyle w:val="CommentText"/>
      </w:pPr>
      <w:r>
        <w:t xml:space="preserve">In the </w:t>
      </w:r>
      <w:proofErr w:type="gramStart"/>
      <w:r>
        <w:t>out of scope</w:t>
      </w:r>
      <w:proofErr w:type="gramEnd"/>
      <w:r>
        <w:t xml:space="preserve"> section 2.2, front end testing is listed. So, what level of testing / checks are expected here?</w:t>
      </w:r>
      <w:r>
        <w:rPr>
          <w:rStyle w:val="CommentReference"/>
        </w:rPr>
        <w:annotationRef/>
      </w:r>
    </w:p>
  </w:comment>
  <w:comment w:id="74" w:author="Baskar, Ramasamy" w:date="2021-08-24T12:47:00Z" w:initials="BR">
    <w:p w14:paraId="31FFBEFE" w14:textId="0A22AA74" w:rsidR="00A31DD9" w:rsidRDefault="00A31DD9">
      <w:pPr>
        <w:pStyle w:val="CommentText"/>
      </w:pPr>
      <w:r w:rsidRPr="00A31DD9">
        <w:rPr>
          <w:rStyle w:val="CommentReference"/>
          <w:color w:val="FF0000"/>
        </w:rPr>
        <w:annotationRef/>
      </w:r>
      <w:r w:rsidRPr="00A31DD9">
        <w:rPr>
          <w:color w:val="FF0000"/>
        </w:rPr>
        <w:t xml:space="preserve">No front-end testing will be carried out by CDP. CDP will consume the data from the source system and transform the data as per the rules related to the behaviour of the table. Front-end testing will be carried out by Consumers </w:t>
      </w:r>
    </w:p>
  </w:comment>
  <w:comment w:id="76" w:author="Murphy, Ed" w:date="2021-08-20T12:49:00Z" w:initials="ME">
    <w:p w14:paraId="0C181D4A" w14:textId="621820D1" w:rsidR="00E4024E" w:rsidRDefault="00E4024E">
      <w:pPr>
        <w:pStyle w:val="CommentText"/>
      </w:pPr>
      <w:r>
        <w:rPr>
          <w:rStyle w:val="CommentReference"/>
        </w:rPr>
        <w:annotationRef/>
      </w:r>
      <w:r>
        <w:t>This section seems to detail automation in the CDP process, rather than anything to do with test automation.</w:t>
      </w:r>
    </w:p>
  </w:comment>
  <w:comment w:id="77" w:author="Worlock, Stephen" w:date="2021-08-19T16:15:00Z" w:initials="WS">
    <w:p w14:paraId="35BD3D2C" w14:textId="144F6047" w:rsidR="00E4024E" w:rsidRDefault="00E4024E">
      <w:pPr>
        <w:pStyle w:val="CommentText"/>
      </w:pPr>
      <w:r>
        <w:rPr>
          <w:rStyle w:val="CommentReference"/>
        </w:rPr>
        <w:annotationRef/>
      </w:r>
      <w:r>
        <w:t>The Test Strategy needs to define the terminology going forward. ‘Automation’ will mean many different things to different people in this programme. I’d start with differentiating the different ‘automation’ that is in play for the CDP. 1) ADF pipeline automation is not a test automation tool it’s part of the CDP solution and as-such needed to generate test results quickly. 2) you may need a test automation tool to compare data in the datastores against expected data 3) ADF provides monitoring tools that will tell you whether pipelines have succeeded or failed.</w:t>
      </w:r>
    </w:p>
  </w:comment>
  <w:comment w:id="80" w:author="Raja, Prasanna" w:date="2021-08-17T10:45:00Z" w:initials="RP">
    <w:p w14:paraId="63128A64" w14:textId="44AE67A6" w:rsidR="00E4024E" w:rsidRDefault="00E4024E">
      <w:pPr>
        <w:pStyle w:val="CommentText"/>
      </w:pPr>
      <w:r>
        <w:t xml:space="preserve">What does it mean by semi-automation? – </w:t>
      </w:r>
      <w:proofErr w:type="gramStart"/>
      <w:r>
        <w:t>i.e.</w:t>
      </w:r>
      <w:proofErr w:type="gramEnd"/>
      <w:r>
        <w:t xml:space="preserve"> did we do any partial automation already? if so, what are they? what tools used, etc?</w:t>
      </w:r>
      <w:r>
        <w:rPr>
          <w:rStyle w:val="CommentReference"/>
        </w:rPr>
        <w:annotationRef/>
      </w:r>
    </w:p>
  </w:comment>
  <w:comment w:id="81" w:author="Baskar, Ramasamy" w:date="2021-08-24T12:55:00Z" w:initials="BR">
    <w:p w14:paraId="2B72E177" w14:textId="196590BA" w:rsidR="00EE7E5E" w:rsidRDefault="00EE7E5E">
      <w:pPr>
        <w:pStyle w:val="CommentText"/>
      </w:pPr>
      <w:r w:rsidRPr="00EE7E5E">
        <w:rPr>
          <w:rStyle w:val="CommentReference"/>
          <w:color w:val="FF0000"/>
        </w:rPr>
        <w:annotationRef/>
      </w:r>
      <w:r w:rsidRPr="00EE7E5E">
        <w:rPr>
          <w:color w:val="FF0000"/>
        </w:rPr>
        <w:t>Semi automation – I meant to say, rather than running “x” number of standalone SQL scripts for various tests, a wrapper script can be created to call all those standalone scripts to save the time</w:t>
      </w:r>
    </w:p>
  </w:comment>
  <w:comment w:id="78" w:author="Ramires, Luca [2]" w:date="2021-08-16T14:51:00Z" w:initials="RL">
    <w:p w14:paraId="3DC722C4" w14:textId="2F1F7C47" w:rsidR="00E4024E" w:rsidRDefault="00E4024E">
      <w:pPr>
        <w:pStyle w:val="CommentText"/>
      </w:pPr>
      <w:r>
        <w:t>Not clear, what do you mean really?</w:t>
      </w:r>
      <w:r>
        <w:rPr>
          <w:rStyle w:val="CommentReference"/>
        </w:rPr>
        <w:annotationRef/>
      </w:r>
    </w:p>
  </w:comment>
  <w:comment w:id="79" w:author="Baskar, Ramasamy" w:date="2021-08-24T12:58:00Z" w:initials="BR">
    <w:p w14:paraId="686DFDB8" w14:textId="310C13B1" w:rsidR="00EE7E5E" w:rsidRDefault="00EE7E5E">
      <w:pPr>
        <w:pStyle w:val="CommentText"/>
      </w:pPr>
      <w:r>
        <w:rPr>
          <w:rStyle w:val="CommentReference"/>
        </w:rPr>
        <w:annotationRef/>
      </w:r>
      <w:r w:rsidRPr="00EE7E5E">
        <w:rPr>
          <w:color w:val="FF0000"/>
        </w:rPr>
        <w:t>I will remove semi-automation in this section to avoid any confusion</w:t>
      </w:r>
    </w:p>
  </w:comment>
  <w:comment w:id="83" w:author="Murphy, Ed" w:date="2021-08-20T12:50:00Z" w:initials="ME">
    <w:p w14:paraId="52AFDE1F" w14:textId="6579B624" w:rsidR="00E4024E" w:rsidRDefault="00E4024E">
      <w:pPr>
        <w:pStyle w:val="CommentText"/>
      </w:pPr>
      <w:r>
        <w:rPr>
          <w:rStyle w:val="CommentReference"/>
        </w:rPr>
        <w:annotationRef/>
      </w:r>
      <w:r>
        <w:t>What are the environment requirements?</w:t>
      </w:r>
    </w:p>
  </w:comment>
  <w:comment w:id="84" w:author="Baskar, Ramasamy" w:date="2021-08-24T13:00:00Z" w:initials="BR">
    <w:p w14:paraId="1367733D" w14:textId="54D08E69" w:rsidR="00EE7E5E" w:rsidRDefault="00EE7E5E">
      <w:pPr>
        <w:pStyle w:val="CommentText"/>
      </w:pPr>
      <w:r w:rsidRPr="00EE7E5E">
        <w:rPr>
          <w:rStyle w:val="CommentReference"/>
          <w:color w:val="FF0000"/>
        </w:rPr>
        <w:annotationRef/>
      </w:r>
      <w:r w:rsidRPr="00EE7E5E">
        <w:rPr>
          <w:color w:val="FF0000"/>
        </w:rPr>
        <w:t xml:space="preserve">I believe the environment requirement has been automated as part of </w:t>
      </w:r>
      <w:proofErr w:type="gramStart"/>
      <w:r w:rsidRPr="00EE7E5E">
        <w:rPr>
          <w:color w:val="FF0000"/>
        </w:rPr>
        <w:t>blue-print</w:t>
      </w:r>
      <w:proofErr w:type="gramEnd"/>
    </w:p>
  </w:comment>
  <w:comment w:id="85" w:author="White, John" w:date="2021-08-17T15:55:00Z" w:initials="WJ">
    <w:p w14:paraId="32940B50" w14:textId="6FDF0BBE" w:rsidR="00E4024E" w:rsidRDefault="00E4024E">
      <w:pPr>
        <w:pStyle w:val="CommentText"/>
      </w:pPr>
      <w:r>
        <w:t xml:space="preserve">Either there needs to be a statement on the number of environments that are </w:t>
      </w:r>
      <w:proofErr w:type="gramStart"/>
      <w:r>
        <w:t>needed</w:t>
      </w:r>
      <w:proofErr w:type="gramEnd"/>
      <w:r>
        <w:t xml:space="preserve"> or the provision of environments needs to be catalogued, selectable and (auto) provisioned.</w:t>
      </w:r>
      <w:r>
        <w:rPr>
          <w:rStyle w:val="CommentReference"/>
        </w:rPr>
        <w:annotationRef/>
      </w:r>
    </w:p>
  </w:comment>
  <w:comment w:id="86" w:author="Worlock, Stephen" w:date="2021-08-19T16:26:00Z" w:initials="WS">
    <w:p w14:paraId="7466B1A7" w14:textId="6975376B" w:rsidR="00E4024E" w:rsidRDefault="00E4024E">
      <w:pPr>
        <w:pStyle w:val="CommentText"/>
      </w:pPr>
      <w:r>
        <w:rPr>
          <w:rStyle w:val="CommentReference"/>
        </w:rPr>
        <w:annotationRef/>
      </w:r>
      <w:r>
        <w:t>NFT didn’t get much coverage in the approach.</w:t>
      </w:r>
    </w:p>
  </w:comment>
  <w:comment w:id="90" w:author="Murphy, Ed" w:date="2021-08-20T12:53:00Z" w:initials="ME">
    <w:p w14:paraId="2A909FE7" w14:textId="2AADB97B" w:rsidR="00E4024E" w:rsidRDefault="00E4024E">
      <w:pPr>
        <w:pStyle w:val="CommentText"/>
      </w:pPr>
      <w:r>
        <w:rPr>
          <w:rStyle w:val="CommentReference"/>
        </w:rPr>
        <w:annotationRef/>
      </w:r>
      <w:r>
        <w:t>Production loads?</w:t>
      </w:r>
    </w:p>
  </w:comment>
  <w:comment w:id="91" w:author="White, John" w:date="2021-08-17T17:00:00Z" w:initials="WJ">
    <w:p w14:paraId="02B9CBFB" w14:textId="43DB356C" w:rsidR="00E4024E" w:rsidRDefault="00E4024E">
      <w:pPr>
        <w:pStyle w:val="CommentText"/>
      </w:pPr>
      <w:r>
        <w:t>Not all portfolios anonymise the data they use. How will the CDP manage this risk?</w:t>
      </w:r>
      <w:r>
        <w:rPr>
          <w:rStyle w:val="CommentReference"/>
        </w:rPr>
        <w:annotationRef/>
      </w:r>
    </w:p>
  </w:comment>
  <w:comment w:id="92" w:author="Worlock, Stephen" w:date="2021-08-19T16:28:00Z" w:initials="WS">
    <w:p w14:paraId="535218CE" w14:textId="03628095" w:rsidR="00E4024E" w:rsidRDefault="00E4024E">
      <w:pPr>
        <w:pStyle w:val="CommentText"/>
      </w:pPr>
      <w:r>
        <w:rPr>
          <w:rStyle w:val="CommentReference"/>
        </w:rPr>
        <w:annotationRef/>
      </w:r>
      <w:r>
        <w:t>What you are pulling at here is you need to be able to run the pipeline and have access to manipulate pipeline variables to control your source and target files.  This in turn means developers need to set up parameterised pipelines in the first place. This means some Azure training unless you have the skills already.</w:t>
      </w:r>
    </w:p>
  </w:comment>
  <w:comment w:id="93" w:author="Baskar, Ramasamy" w:date="2021-08-24T08:51:00Z" w:initials="BR">
    <w:p w14:paraId="4ACD2197" w14:textId="43EEBFC0" w:rsidR="00394F13" w:rsidRPr="008027D7" w:rsidRDefault="00394F13">
      <w:pPr>
        <w:pStyle w:val="CommentText"/>
        <w:rPr>
          <w:color w:val="FF0000"/>
        </w:rPr>
      </w:pPr>
      <w:r>
        <w:rPr>
          <w:rStyle w:val="CommentReference"/>
        </w:rPr>
        <w:annotationRef/>
      </w:r>
      <w:r w:rsidR="008027D7" w:rsidRPr="008027D7">
        <w:rPr>
          <w:color w:val="FF0000"/>
        </w:rPr>
        <w:t xml:space="preserve">All the ADF pipelines are parameterised and from QA perspective, QA team need to run the master pipeline (could be multiple master pipelines, one for data extract and another one for data load into Azure SQL DB). From knowledge perspective, yes, it would be good </w:t>
      </w:r>
      <w:r w:rsidR="00FF679D">
        <w:rPr>
          <w:color w:val="FF0000"/>
        </w:rPr>
        <w:t xml:space="preserve">to have </w:t>
      </w:r>
      <w:r w:rsidR="008027D7" w:rsidRPr="008027D7">
        <w:rPr>
          <w:color w:val="FF0000"/>
        </w:rPr>
        <w:t>some good knowledge of Azure cloud technology)</w:t>
      </w:r>
    </w:p>
  </w:comment>
  <w:comment w:id="96" w:author="Worlock, Stephen" w:date="2021-08-19T16:31:00Z" w:initials="WS">
    <w:p w14:paraId="23DEE999" w14:textId="13FED162" w:rsidR="00E4024E" w:rsidRDefault="00E4024E">
      <w:pPr>
        <w:pStyle w:val="CommentText"/>
      </w:pPr>
      <w:r>
        <w:rPr>
          <w:rStyle w:val="CommentReference"/>
        </w:rPr>
        <w:annotationRef/>
      </w:r>
      <w:r>
        <w:t>Roles and responsibilities for QA need to be consolidated in a separate section for clarity.</w:t>
      </w:r>
    </w:p>
  </w:comment>
  <w:comment w:id="97" w:author="White, John" w:date="2021-08-17T16:48:00Z" w:initials="WJ">
    <w:p w14:paraId="767269FD" w14:textId="7DB5FE92" w:rsidR="00E4024E" w:rsidRDefault="00E4024E">
      <w:pPr>
        <w:pStyle w:val="CommentText"/>
      </w:pPr>
      <w:r>
        <w:t xml:space="preserve">Are you sure you want to wait until E2E/UAT before agreeing the </w:t>
      </w:r>
      <w:proofErr w:type="spellStart"/>
      <w:r>
        <w:t>the</w:t>
      </w:r>
      <w:proofErr w:type="spellEnd"/>
      <w:r>
        <w:t xml:space="preserve"> data requirements? Bringing in users to do early testing is great, but you should have your requirements in place before the start of SIT, otherwise you will not know if a test has passed or failed at that stage.</w:t>
      </w:r>
      <w:r>
        <w:rPr>
          <w:rStyle w:val="CommentReference"/>
        </w:rPr>
        <w:annotationRef/>
      </w:r>
    </w:p>
  </w:comment>
  <w:comment w:id="98" w:author="Baskar, Ramasamy" w:date="2021-08-24T10:15:00Z" w:initials="BR">
    <w:p w14:paraId="6FA9BCCA" w14:textId="5DED3705" w:rsidR="003D0A08" w:rsidRDefault="003D0A08">
      <w:pPr>
        <w:pStyle w:val="CommentText"/>
      </w:pPr>
      <w:r>
        <w:rPr>
          <w:rStyle w:val="CommentReference"/>
        </w:rPr>
        <w:annotationRef/>
      </w:r>
      <w:r w:rsidRPr="002B0561">
        <w:rPr>
          <w:color w:val="FF0000"/>
        </w:rPr>
        <w:t>Being discussed with BA about the scenario</w:t>
      </w:r>
      <w:r w:rsidR="00FF679D" w:rsidRPr="002B0561">
        <w:rPr>
          <w:color w:val="FF0000"/>
        </w:rPr>
        <w:t xml:space="preserve"> from Delta data load. Source system SME will be </w:t>
      </w:r>
      <w:r w:rsidR="002B0561" w:rsidRPr="002B0561">
        <w:rPr>
          <w:color w:val="FF0000"/>
        </w:rPr>
        <w:t>engaged,</w:t>
      </w:r>
      <w:r w:rsidR="00FF679D" w:rsidRPr="002B0561">
        <w:rPr>
          <w:color w:val="FF0000"/>
        </w:rPr>
        <w:t xml:space="preserve"> and scenario will be included in test cases appropriately as part of SIT.</w:t>
      </w:r>
    </w:p>
  </w:comment>
  <w:comment w:id="101" w:author="Ramires, Luca [2]" w:date="2021-08-16T14:55:00Z" w:initials="RL">
    <w:p w14:paraId="4F9289FC" w14:textId="1C475E23" w:rsidR="00E4024E" w:rsidRDefault="00E4024E">
      <w:pPr>
        <w:pStyle w:val="CommentText"/>
      </w:pPr>
      <w:r>
        <w:t>Can you map which tool you are using against Test Automation Area? (</w:t>
      </w:r>
      <w:proofErr w:type="gramStart"/>
      <w:r>
        <w:t>i.e.</w:t>
      </w:r>
      <w:proofErr w:type="gramEnd"/>
      <w:r>
        <w:t xml:space="preserve"> </w:t>
      </w:r>
      <w:proofErr w:type="spellStart"/>
      <w:r>
        <w:t>Powershell</w:t>
      </w:r>
      <w:proofErr w:type="spellEnd"/>
      <w:r>
        <w:t>)</w:t>
      </w:r>
      <w:r>
        <w:rPr>
          <w:rStyle w:val="CommentReference"/>
        </w:rPr>
        <w:annotationRef/>
      </w:r>
    </w:p>
  </w:comment>
  <w:comment w:id="104" w:author="Baskar, Ramasamy" w:date="2021-08-24T09:22:00Z" w:initials="BR">
    <w:p w14:paraId="65758432" w14:textId="4615085A" w:rsidR="00FA4695" w:rsidRPr="003D0A08" w:rsidRDefault="00FA4695">
      <w:pPr>
        <w:pStyle w:val="CommentText"/>
        <w:rPr>
          <w:color w:val="FF0000"/>
        </w:rPr>
      </w:pPr>
      <w:r>
        <w:rPr>
          <w:rStyle w:val="CommentReference"/>
        </w:rPr>
        <w:annotationRef/>
      </w:r>
      <w:r w:rsidR="00DD2DBA" w:rsidRPr="003D0A08">
        <w:rPr>
          <w:color w:val="FF0000"/>
        </w:rPr>
        <w:t xml:space="preserve">As this is the first </w:t>
      </w:r>
      <w:r w:rsidR="003D0A08" w:rsidRPr="003D0A08">
        <w:rPr>
          <w:color w:val="FF0000"/>
        </w:rPr>
        <w:t>time,</w:t>
      </w:r>
      <w:r w:rsidR="00DD2DBA" w:rsidRPr="003D0A08">
        <w:rPr>
          <w:color w:val="FF0000"/>
        </w:rPr>
        <w:t xml:space="preserve"> we are going to test CDP, start with manual testing using standalone SQL script for data validation and automate where possible. If the </w:t>
      </w:r>
      <w:r w:rsidR="003D0A08" w:rsidRPr="003D0A08">
        <w:rPr>
          <w:color w:val="FF0000"/>
        </w:rPr>
        <w:t xml:space="preserve">Azure data factory pipelines are going to be automated within Azure SQL DB in future, it would be good to keep all the </w:t>
      </w:r>
      <w:r w:rsidR="002B0561">
        <w:rPr>
          <w:color w:val="FF0000"/>
        </w:rPr>
        <w:t xml:space="preserve">possible </w:t>
      </w:r>
      <w:r w:rsidR="003D0A08" w:rsidRPr="003D0A08">
        <w:rPr>
          <w:color w:val="FF0000"/>
        </w:rPr>
        <w:t>automation within the database.</w:t>
      </w:r>
    </w:p>
  </w:comment>
  <w:comment w:id="102" w:author="Worlock, Stephen" w:date="2021-08-19T16:33:00Z" w:initials="WS">
    <w:p w14:paraId="360078D5" w14:textId="197BA96A" w:rsidR="00E4024E" w:rsidRDefault="00E4024E">
      <w:pPr>
        <w:pStyle w:val="CommentText"/>
      </w:pPr>
      <w:r>
        <w:rPr>
          <w:rStyle w:val="CommentReference"/>
        </w:rPr>
        <w:annotationRef/>
      </w:r>
      <w:r>
        <w:t xml:space="preserve">I’d need some more clues as to what the tools are being used for. </w:t>
      </w:r>
      <w:proofErr w:type="gramStart"/>
      <w:r>
        <w:t>Also</w:t>
      </w:r>
      <w:proofErr w:type="gramEnd"/>
      <w:r>
        <w:t xml:space="preserve"> a breakdown of components of ADF that you’d expect to use. </w:t>
      </w:r>
    </w:p>
  </w:comment>
  <w:comment w:id="106" w:author="Baskar, Ramasamy" w:date="2021-08-24T13:23:00Z" w:initials="BR">
    <w:p w14:paraId="7DCB0251" w14:textId="7D84E6F0" w:rsidR="002B0561" w:rsidRDefault="002B0561">
      <w:pPr>
        <w:pStyle w:val="CommentText"/>
      </w:pPr>
      <w:r w:rsidRPr="002B0561">
        <w:rPr>
          <w:rStyle w:val="CommentReference"/>
          <w:color w:val="FF0000"/>
        </w:rPr>
        <w:annotationRef/>
      </w:r>
      <w:r w:rsidRPr="002B0561">
        <w:rPr>
          <w:color w:val="FF0000"/>
        </w:rPr>
        <w:t>This has been updated now</w:t>
      </w:r>
    </w:p>
  </w:comment>
  <w:comment w:id="107" w:author="Ekambaram, Dhuruvan" w:date="2021-08-19T18:21:00Z" w:initials="ED">
    <w:p w14:paraId="787195CB" w14:textId="151764CD" w:rsidR="00E4024E" w:rsidRDefault="00E4024E">
      <w:pPr>
        <w:pStyle w:val="CommentText"/>
      </w:pPr>
      <w:r>
        <w:t xml:space="preserve">'What is the rationale behind the list of </w:t>
      </w:r>
      <w:proofErr w:type="spellStart"/>
      <w:r>
        <w:t>tems</w:t>
      </w:r>
      <w:proofErr w:type="spellEnd"/>
      <w:r>
        <w:t xml:space="preserve"> mentioned </w:t>
      </w:r>
      <w:proofErr w:type="gramStart"/>
      <w:r>
        <w:t>here ?</w:t>
      </w:r>
      <w:proofErr w:type="gramEnd"/>
      <w:r>
        <w:rPr>
          <w:rStyle w:val="CommentReference"/>
        </w:rPr>
        <w:annotationRef/>
      </w:r>
    </w:p>
  </w:comment>
  <w:comment w:id="108" w:author="Baskar, Ramasamy" w:date="2021-08-24T13:23:00Z" w:initials="BR">
    <w:p w14:paraId="338C966D" w14:textId="60795E13" w:rsidR="002B0561" w:rsidRDefault="002B0561">
      <w:pPr>
        <w:pStyle w:val="CommentText"/>
      </w:pPr>
      <w:r w:rsidRPr="002B0561">
        <w:rPr>
          <w:rStyle w:val="CommentReference"/>
          <w:color w:val="FF0000"/>
        </w:rPr>
        <w:annotationRef/>
      </w:r>
      <w:r w:rsidRPr="002B0561">
        <w:rPr>
          <w:color w:val="FF0000"/>
        </w:rPr>
        <w:t>This has been updated with some details now</w:t>
      </w:r>
    </w:p>
  </w:comment>
  <w:comment w:id="103" w:author="Murphy, Ed" w:date="2021-08-20T12:51:00Z" w:initials="ME">
    <w:p w14:paraId="27A120F8" w14:textId="6FDB47D7" w:rsidR="00E4024E" w:rsidRDefault="00E4024E">
      <w:pPr>
        <w:pStyle w:val="CommentText"/>
      </w:pPr>
      <w:r>
        <w:rPr>
          <w:rStyle w:val="CommentReference"/>
        </w:rPr>
        <w:annotationRef/>
      </w:r>
      <w:r>
        <w:t xml:space="preserve">These are – mostly - general tools used by the build of the CDP. Keep </w:t>
      </w:r>
      <w:proofErr w:type="gramStart"/>
      <w:r>
        <w:t>to test</w:t>
      </w:r>
      <w:proofErr w:type="gramEnd"/>
      <w:r>
        <w:t xml:space="preserve"> tools, and what their use is.</w:t>
      </w:r>
    </w:p>
  </w:comment>
  <w:comment w:id="105" w:author="Baskar, Ramasamy" w:date="2021-08-24T13:19:00Z" w:initials="BR">
    <w:p w14:paraId="4BEA9105" w14:textId="23B6C6B6" w:rsidR="0053043D" w:rsidRDefault="0053043D">
      <w:pPr>
        <w:pStyle w:val="CommentText"/>
      </w:pPr>
      <w:r>
        <w:rPr>
          <w:rStyle w:val="CommentReference"/>
        </w:rPr>
        <w:annotationRef/>
      </w:r>
      <w:r w:rsidRPr="0053043D">
        <w:rPr>
          <w:color w:val="FF0000"/>
        </w:rPr>
        <w:t xml:space="preserve">I believe this is </w:t>
      </w:r>
      <w:proofErr w:type="gramStart"/>
      <w:r w:rsidRPr="0053043D">
        <w:rPr>
          <w:color w:val="FF0000"/>
        </w:rPr>
        <w:t>similar to</w:t>
      </w:r>
      <w:proofErr w:type="gramEnd"/>
      <w:r w:rsidRPr="0053043D">
        <w:rPr>
          <w:color w:val="FF0000"/>
        </w:rPr>
        <w:t xml:space="preserve"> below question from Prasanna and it’s updated now.</w:t>
      </w:r>
    </w:p>
  </w:comment>
  <w:comment w:id="109" w:author="Raja, Prasanna" w:date="2021-08-17T10:51:00Z" w:initials="RP">
    <w:p w14:paraId="60003349" w14:textId="61C606C0" w:rsidR="00F412D7" w:rsidRDefault="00F412D7">
      <w:pPr>
        <w:pStyle w:val="CommentText"/>
      </w:pPr>
      <w:r>
        <w:t xml:space="preserve">Can we give some details for the listed tools and its use in the CDP? Probably its </w:t>
      </w:r>
      <w:proofErr w:type="gramStart"/>
      <w:r>
        <w:t>similar to</w:t>
      </w:r>
      <w:proofErr w:type="gramEnd"/>
      <w:r>
        <w:t xml:space="preserve"> what Luca </w:t>
      </w:r>
      <w:proofErr w:type="spellStart"/>
      <w:r>
        <w:t>mentioend</w:t>
      </w:r>
      <w:proofErr w:type="spellEnd"/>
      <w:r>
        <w:t xml:space="preserve"> above.</w:t>
      </w:r>
      <w:r>
        <w:rPr>
          <w:rStyle w:val="CommentReference"/>
        </w:rPr>
        <w:annotationRef/>
      </w:r>
    </w:p>
  </w:comment>
  <w:comment w:id="110" w:author="Baskar, Ramasamy" w:date="2021-08-24T13:07:00Z" w:initials="BR">
    <w:p w14:paraId="69F13AE0" w14:textId="213A12A9" w:rsidR="00F412D7" w:rsidRDefault="00F412D7">
      <w:pPr>
        <w:pStyle w:val="CommentText"/>
      </w:pPr>
      <w:r w:rsidRPr="00F412D7">
        <w:rPr>
          <w:rStyle w:val="CommentReference"/>
          <w:color w:val="FF0000"/>
        </w:rPr>
        <w:annotationRef/>
      </w:r>
      <w:r w:rsidRPr="00F412D7">
        <w:rPr>
          <w:color w:val="FF0000"/>
        </w:rPr>
        <w:t>Agree that, this section needs to be updated to explain what each tool does.</w:t>
      </w:r>
      <w:r w:rsidR="0053043D">
        <w:rPr>
          <w:color w:val="FF0000"/>
        </w:rPr>
        <w:t xml:space="preserve"> I have updated with some details now.</w:t>
      </w:r>
    </w:p>
  </w:comment>
  <w:comment w:id="115" w:author="Murphy, Ed" w:date="2021-08-20T12:54:00Z" w:initials="ME">
    <w:p w14:paraId="043D421F" w14:textId="0E1EA05D" w:rsidR="00E4024E" w:rsidRDefault="00E4024E">
      <w:pPr>
        <w:pStyle w:val="CommentText"/>
      </w:pPr>
      <w:r>
        <w:rPr>
          <w:rStyle w:val="CommentReference"/>
        </w:rPr>
        <w:annotationRef/>
      </w:r>
      <w:r>
        <w:t>What about Product risks? This only refers to Project risks (which should be dealt with as part of backlog prioritisation).</w:t>
      </w:r>
    </w:p>
  </w:comment>
  <w:comment w:id="116" w:author="Worlock, Stephen" w:date="2021-08-19T16:34:00Z" w:initials="WS">
    <w:p w14:paraId="23E40BD6" w14:textId="52C52DB3" w:rsidR="00E4024E" w:rsidRDefault="00E4024E">
      <w:pPr>
        <w:pStyle w:val="CommentText"/>
      </w:pPr>
      <w:r>
        <w:rPr>
          <w:rStyle w:val="CommentReference"/>
        </w:rPr>
        <w:annotationRef/>
      </w:r>
      <w:r>
        <w:t>Lack of QA Team knowledge of what Azure Data Factory can offer would be a risk. You don’t know what you don’t know.</w:t>
      </w:r>
    </w:p>
  </w:comment>
  <w:comment w:id="117" w:author="Baskar, Ramasamy" w:date="2021-08-24T09:09:00Z" w:initials="BR">
    <w:p w14:paraId="13F56861" w14:textId="4CF21596" w:rsidR="008C7DD1" w:rsidRPr="00FA4695" w:rsidRDefault="008C7DD1">
      <w:pPr>
        <w:pStyle w:val="CommentText"/>
        <w:rPr>
          <w:color w:val="FF0000"/>
        </w:rPr>
      </w:pPr>
      <w:r>
        <w:rPr>
          <w:rStyle w:val="CommentReference"/>
        </w:rPr>
        <w:annotationRef/>
      </w:r>
      <w:r w:rsidRPr="00FA4695">
        <w:rPr>
          <w:color w:val="FF0000"/>
        </w:rPr>
        <w:t xml:space="preserve">Agree. Basic Azure cloud knowledge is nice to have </w:t>
      </w:r>
      <w:proofErr w:type="gramStart"/>
      <w:r w:rsidRPr="00FA4695">
        <w:rPr>
          <w:color w:val="FF0000"/>
        </w:rPr>
        <w:t>in order to</w:t>
      </w:r>
      <w:proofErr w:type="gramEnd"/>
      <w:r w:rsidRPr="00FA4695">
        <w:rPr>
          <w:color w:val="FF0000"/>
        </w:rPr>
        <w:t xml:space="preserve"> test CDP platform. However, for someone with no knowledge of Azure, quick training in Azure could help the test engineer to pick up quickly. </w:t>
      </w:r>
      <w:proofErr w:type="gramStart"/>
      <w:r w:rsidRPr="00FA4695">
        <w:rPr>
          <w:color w:val="FF0000"/>
        </w:rPr>
        <w:t>As long as</w:t>
      </w:r>
      <w:proofErr w:type="gramEnd"/>
      <w:r w:rsidRPr="00FA4695">
        <w:rPr>
          <w:color w:val="FF0000"/>
        </w:rPr>
        <w:t xml:space="preserve"> the test engineer can understand the subscription, resource group, storage account, data lake, pipeline etc. tasks can be done. But SQL knowledge is needed to test the data.</w:t>
      </w:r>
      <w:r w:rsidR="00FA4695" w:rsidRPr="00FA4695">
        <w:rPr>
          <w:color w:val="FF0000"/>
        </w:rPr>
        <w:t xml:space="preserve"> In my opinion, certified data engineer is not mandatory to test CDP. I am a certified Azure data engineer.</w:t>
      </w:r>
    </w:p>
  </w:comment>
  <w:comment w:id="118" w:author="Ekambaram, Dhuruvan" w:date="2021-08-19T18:20:00Z" w:initials="ED">
    <w:p w14:paraId="31EE9E16" w14:textId="06DBD737" w:rsidR="00E4024E" w:rsidRDefault="00E4024E">
      <w:pPr>
        <w:pStyle w:val="CommentText"/>
      </w:pPr>
      <w:r>
        <w:t xml:space="preserve">RAID logs should </w:t>
      </w:r>
      <w:proofErr w:type="gramStart"/>
      <w:r>
        <w:t>exists ?</w:t>
      </w:r>
      <w:proofErr w:type="gramEnd"/>
      <w:r>
        <w:rPr>
          <w:rStyle w:val="CommentReference"/>
        </w:rPr>
        <w:annotationRef/>
      </w:r>
    </w:p>
  </w:comment>
  <w:comment w:id="120" w:author="Raja, Prasanna" w:date="2021-08-17T10:51:00Z" w:initials="RP">
    <w:p w14:paraId="1A19F121" w14:textId="29114507" w:rsidR="00E4024E" w:rsidRDefault="00E4024E">
      <w:pPr>
        <w:pStyle w:val="CommentText"/>
      </w:pPr>
      <w:r>
        <w:t xml:space="preserve">Can we give the reference to the standard / existing Defect Management Process doc as link? – the defect life-cycle diagram also would do! </w:t>
      </w:r>
      <w:r>
        <w:rPr>
          <w:rStyle w:val="CommentReference"/>
        </w:rPr>
        <w:annotationRef/>
      </w:r>
    </w:p>
  </w:comment>
  <w:comment w:id="121" w:author="Baskar, Ramasamy" w:date="2021-08-24T08:45:00Z" w:initials="BR">
    <w:p w14:paraId="4AC6E0B0" w14:textId="18E6B65B" w:rsidR="00560007" w:rsidRDefault="00560007">
      <w:pPr>
        <w:pStyle w:val="CommentText"/>
      </w:pPr>
      <w:r w:rsidRPr="00560007">
        <w:rPr>
          <w:rStyle w:val="CommentReference"/>
          <w:color w:val="FF0000"/>
        </w:rPr>
        <w:annotationRef/>
      </w:r>
      <w:r w:rsidRPr="00560007">
        <w:rPr>
          <w:color w:val="FF0000"/>
        </w:rPr>
        <w:t>Agree</w:t>
      </w:r>
    </w:p>
  </w:comment>
  <w:comment w:id="122" w:author="Ekambaram, Dhuruvan" w:date="2021-08-19T18:19:00Z" w:initials="ED">
    <w:p w14:paraId="11B1D579" w14:textId="55C3242B" w:rsidR="00E4024E" w:rsidRDefault="00E4024E">
      <w:pPr>
        <w:pStyle w:val="CommentText"/>
      </w:pPr>
      <w:r>
        <w:t xml:space="preserve">Defect process must be </w:t>
      </w:r>
      <w:proofErr w:type="spellStart"/>
      <w:r>
        <w:t>documeted</w:t>
      </w:r>
      <w:proofErr w:type="spellEnd"/>
      <w:r>
        <w:t xml:space="preserve"> or links must be </w:t>
      </w:r>
      <w:proofErr w:type="gramStart"/>
      <w:r>
        <w:t>given ,</w:t>
      </w:r>
      <w:proofErr w:type="gramEnd"/>
      <w:r>
        <w:t xml:space="preserve"> also as this has a downstream dependency to lighthouse and several other projects dependencies must be agreed how defects will be </w:t>
      </w:r>
      <w:proofErr w:type="spellStart"/>
      <w:r>
        <w:t>manaed</w:t>
      </w:r>
      <w:proofErr w:type="spellEnd"/>
      <w:r>
        <w:t xml:space="preserve"> .</w:t>
      </w:r>
      <w:r>
        <w:rPr>
          <w:rStyle w:val="CommentReference"/>
        </w:rPr>
        <w:annotationRef/>
      </w:r>
    </w:p>
  </w:comment>
  <w:comment w:id="123" w:author="Baskar, Ramasamy" w:date="2021-08-24T08:41:00Z" w:initials="BR">
    <w:p w14:paraId="75F12C3B" w14:textId="2FC8F0B3" w:rsidR="00560007" w:rsidRDefault="00560007">
      <w:pPr>
        <w:pStyle w:val="CommentText"/>
      </w:pPr>
      <w:r>
        <w:rPr>
          <w:rStyle w:val="CommentReference"/>
        </w:rPr>
        <w:annotationRef/>
      </w:r>
      <w:r w:rsidRPr="00560007">
        <w:rPr>
          <w:color w:val="FF0000"/>
        </w:rPr>
        <w:t>Agree to attach the link here for the standard defect management process</w:t>
      </w:r>
    </w:p>
  </w:comment>
  <w:comment w:id="127" w:author="Worlock, Stephen" w:date="2021-08-19T16:37:00Z" w:initials="WS">
    <w:p w14:paraId="51F9D41C" w14:textId="345801D4" w:rsidR="00E4024E" w:rsidRDefault="00E4024E">
      <w:pPr>
        <w:pStyle w:val="CommentText"/>
      </w:pPr>
      <w:r>
        <w:rPr>
          <w:rStyle w:val="CommentReference"/>
        </w:rPr>
        <w:annotationRef/>
      </w:r>
      <w:r>
        <w:t>I don’t know what is meant by Test Area but assuming it breaks down the data flow, into logical chunks, it would be good to add the entry / exit / acceptance criteria to this table.</w:t>
      </w:r>
    </w:p>
  </w:comment>
  <w:comment w:id="128" w:author="White, John" w:date="2021-08-17T16:01:00Z" w:initials="WJ">
    <w:p w14:paraId="4BB21F35" w14:textId="26C28CA4" w:rsidR="00E4024E" w:rsidRDefault="00E4024E">
      <w:pPr>
        <w:pStyle w:val="CommentText"/>
      </w:pPr>
      <w:r>
        <w:t>During the initial data load, what checks will be in place to make sure that during the load any updates to the data are picked up after the load, so there is a limited chance of there being deltas in the data in the live and test environments.</w:t>
      </w:r>
      <w:r>
        <w:rPr>
          <w:rStyle w:val="CommentReference"/>
        </w:rPr>
        <w:annotationRef/>
      </w:r>
    </w:p>
  </w:comment>
  <w:comment w:id="129" w:author="Baskar, Ramasamy" w:date="2021-08-24T08:33:00Z" w:initials="BR">
    <w:p w14:paraId="3E8DA061" w14:textId="484764C1" w:rsidR="00B54F64" w:rsidRDefault="00B54F64">
      <w:pPr>
        <w:pStyle w:val="CommentText"/>
      </w:pPr>
      <w:r>
        <w:rPr>
          <w:rStyle w:val="CommentReference"/>
        </w:rPr>
        <w:annotationRef/>
      </w:r>
      <w:r w:rsidRPr="00560007">
        <w:rPr>
          <w:color w:val="FF0000"/>
        </w:rPr>
        <w:t xml:space="preserve">The very first process as part of initial load is to extract the latest data from all the sync tables and based on my understanding, I wouldn’t expect multiple records for a particular business key. If there are any duplicates, latest data will be picked up </w:t>
      </w:r>
      <w:r w:rsidR="00560007" w:rsidRPr="00560007">
        <w:rPr>
          <w:color w:val="FF0000"/>
        </w:rPr>
        <w:t>(based</w:t>
      </w:r>
      <w:r w:rsidRPr="00560007">
        <w:rPr>
          <w:color w:val="FF0000"/>
        </w:rPr>
        <w:t xml:space="preserve"> on the latest date loaded in data lake) </w:t>
      </w:r>
      <w:r w:rsidR="00560007" w:rsidRPr="00560007">
        <w:rPr>
          <w:color w:val="FF0000"/>
        </w:rPr>
        <w:t>to load it in Azure SQL DB staging schema.</w:t>
      </w:r>
      <w:r w:rsidR="00560007">
        <w:rPr>
          <w:color w:val="FF0000"/>
        </w:rPr>
        <w:t xml:space="preserve"> </w:t>
      </w:r>
      <w:r w:rsidRPr="00560007">
        <w:rPr>
          <w:color w:val="FF0000"/>
        </w:rPr>
        <w:t>Any delta data will be ingested via messages through Event Hub</w:t>
      </w:r>
    </w:p>
  </w:comment>
  <w:comment w:id="131" w:author="White, John" w:date="2021-08-17T17:04:00Z" w:initials="WJ">
    <w:p w14:paraId="31B59426" w14:textId="2822B32A" w:rsidR="00E4024E" w:rsidRDefault="00E4024E">
      <w:pPr>
        <w:pStyle w:val="CommentText"/>
      </w:pPr>
      <w:r>
        <w:t>Is there a need for dev capability for this work?</w:t>
      </w:r>
      <w:r>
        <w:rPr>
          <w:rStyle w:val="CommentReference"/>
        </w:rPr>
        <w:annotationRef/>
      </w:r>
    </w:p>
  </w:comment>
  <w:comment w:id="132" w:author="Baskar, Ramasamy" w:date="2021-08-24T08:27:00Z" w:initials="BR">
    <w:p w14:paraId="609F7A41" w14:textId="3036BA16" w:rsidR="00E4024E" w:rsidRPr="00B54F64" w:rsidRDefault="00E4024E">
      <w:pPr>
        <w:pStyle w:val="CommentText"/>
        <w:rPr>
          <w:color w:val="FF0000"/>
        </w:rPr>
      </w:pPr>
      <w:r w:rsidRPr="00B54F64">
        <w:rPr>
          <w:rStyle w:val="CommentReference"/>
          <w:color w:val="FF0000"/>
        </w:rPr>
        <w:annotationRef/>
      </w:r>
      <w:r w:rsidR="00B54F64" w:rsidRPr="00B54F64">
        <w:rPr>
          <w:color w:val="FF0000"/>
        </w:rPr>
        <w:t xml:space="preserve">Yes, strong SQL background and data warehouse knowledge is </w:t>
      </w:r>
      <w:proofErr w:type="gramStart"/>
      <w:r w:rsidR="00B54F64" w:rsidRPr="00B54F64">
        <w:rPr>
          <w:color w:val="FF0000"/>
        </w:rPr>
        <w:t>definitely needed</w:t>
      </w:r>
      <w:proofErr w:type="gramEnd"/>
      <w:r w:rsidR="00B54F64" w:rsidRPr="00B54F64">
        <w:rPr>
          <w:color w:val="FF0000"/>
        </w:rPr>
        <w:t xml:space="preserve"> to carry out this task and cloud knowledge is required as well</w:t>
      </w:r>
    </w:p>
  </w:comment>
  <w:comment w:id="133" w:author="Baskar, Ramasamy" w:date="2021-08-24T08:28:00Z" w:initials="BR">
    <w:p w14:paraId="772D666B" w14:textId="23BF1547" w:rsidR="00B54F64" w:rsidRDefault="00B54F6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B9C90E" w15:done="0"/>
  <w15:commentEx w15:paraId="3115C0C8" w15:done="0"/>
  <w15:commentEx w15:paraId="1A5DC963" w15:done="0"/>
  <w15:commentEx w15:paraId="16E13DD2" w15:done="0"/>
  <w15:commentEx w15:paraId="1DA0769D" w15:done="0"/>
  <w15:commentEx w15:paraId="687C4D65" w15:paraIdParent="1DA0769D" w15:done="0"/>
  <w15:commentEx w15:paraId="0D39E8B8" w15:done="0"/>
  <w15:commentEx w15:paraId="34BF6701" w15:paraIdParent="0D39E8B8" w15:done="0"/>
  <w15:commentEx w15:paraId="596D1A5B" w15:done="0"/>
  <w15:commentEx w15:paraId="258FFB53" w15:paraIdParent="596D1A5B" w15:done="0"/>
  <w15:commentEx w15:paraId="0D8A729F" w15:done="0"/>
  <w15:commentEx w15:paraId="45AF3A3A" w15:paraIdParent="0D8A729F" w15:done="0"/>
  <w15:commentEx w15:paraId="57F5E176" w15:done="0"/>
  <w15:commentEx w15:paraId="4DBD4E27" w15:paraIdParent="57F5E176" w15:done="0"/>
  <w15:commentEx w15:paraId="7C3BEEF6" w15:done="0"/>
  <w15:commentEx w15:paraId="78494F5D" w15:paraIdParent="7C3BEEF6" w15:done="0"/>
  <w15:commentEx w15:paraId="29818C84" w15:done="0"/>
  <w15:commentEx w15:paraId="5CD1F837" w15:paraIdParent="29818C84" w15:done="0"/>
  <w15:commentEx w15:paraId="3EA93920" w15:done="0"/>
  <w15:commentEx w15:paraId="76B0CAAA" w15:paraIdParent="3EA93920" w15:done="0"/>
  <w15:commentEx w15:paraId="54C5B72B" w15:done="0"/>
  <w15:commentEx w15:paraId="52B2DD0F" w15:done="0"/>
  <w15:commentEx w15:paraId="5C92459F" w15:paraIdParent="52B2DD0F" w15:done="0"/>
  <w15:commentEx w15:paraId="56214C71" w15:done="0"/>
  <w15:commentEx w15:paraId="21EDE69D" w15:done="0"/>
  <w15:commentEx w15:paraId="55759D1E" w15:paraIdParent="21EDE69D" w15:done="0"/>
  <w15:commentEx w15:paraId="1B7CCB95" w15:done="0"/>
  <w15:commentEx w15:paraId="1347AB0E" w15:paraIdParent="1B7CCB95" w15:done="0"/>
  <w15:commentEx w15:paraId="6410044B" w15:done="0"/>
  <w15:commentEx w15:paraId="2C7F3328" w15:done="0"/>
  <w15:commentEx w15:paraId="3462E996" w15:paraIdParent="2C7F3328" w15:done="0"/>
  <w15:commentEx w15:paraId="7751CD21" w15:done="1"/>
  <w15:commentEx w15:paraId="262D5E50" w15:done="0"/>
  <w15:commentEx w15:paraId="424DB413" w15:paraIdParent="262D5E50" w15:done="0"/>
  <w15:commentEx w15:paraId="03A8E51D" w15:done="0"/>
  <w15:commentEx w15:paraId="560423F7" w15:paraIdParent="03A8E51D" w15:done="0"/>
  <w15:commentEx w15:paraId="1E3C65AF" w15:done="0"/>
  <w15:commentEx w15:paraId="4ECBD503" w15:done="0"/>
  <w15:commentEx w15:paraId="311F0C03" w15:done="0"/>
  <w15:commentEx w15:paraId="4E2E8979" w15:done="0"/>
  <w15:commentEx w15:paraId="5A4B451D" w15:done="0"/>
  <w15:commentEx w15:paraId="54EF80DF" w15:done="0"/>
  <w15:commentEx w15:paraId="482756E5" w15:done="0"/>
  <w15:commentEx w15:paraId="242ED1CB" w15:done="0"/>
  <w15:commentEx w15:paraId="395DC204" w15:done="0"/>
  <w15:commentEx w15:paraId="32195634" w15:paraIdParent="395DC204" w15:done="0"/>
  <w15:commentEx w15:paraId="3016BD2A" w15:done="0"/>
  <w15:commentEx w15:paraId="31FFBEFE" w15:paraIdParent="3016BD2A" w15:done="0"/>
  <w15:commentEx w15:paraId="0C181D4A" w15:done="0"/>
  <w15:commentEx w15:paraId="35BD3D2C" w15:done="0"/>
  <w15:commentEx w15:paraId="63128A64" w15:done="0"/>
  <w15:commentEx w15:paraId="2B72E177" w15:paraIdParent="63128A64" w15:done="0"/>
  <w15:commentEx w15:paraId="3DC722C4" w15:done="0"/>
  <w15:commentEx w15:paraId="686DFDB8" w15:paraIdParent="3DC722C4" w15:done="0"/>
  <w15:commentEx w15:paraId="52AFDE1F" w15:done="0"/>
  <w15:commentEx w15:paraId="1367733D" w15:paraIdParent="52AFDE1F" w15:done="0"/>
  <w15:commentEx w15:paraId="32940B50" w15:done="0"/>
  <w15:commentEx w15:paraId="7466B1A7" w15:done="0"/>
  <w15:commentEx w15:paraId="2A909FE7" w15:done="0"/>
  <w15:commentEx w15:paraId="02B9CBFB" w15:done="0"/>
  <w15:commentEx w15:paraId="535218CE" w15:done="0"/>
  <w15:commentEx w15:paraId="4ACD2197" w15:paraIdParent="535218CE" w15:done="0"/>
  <w15:commentEx w15:paraId="23DEE999" w15:done="0"/>
  <w15:commentEx w15:paraId="767269FD" w15:done="0"/>
  <w15:commentEx w15:paraId="6FA9BCCA" w15:paraIdParent="767269FD" w15:done="0"/>
  <w15:commentEx w15:paraId="4F9289FC" w15:done="0"/>
  <w15:commentEx w15:paraId="65758432" w15:paraIdParent="4F9289FC" w15:done="0"/>
  <w15:commentEx w15:paraId="360078D5" w15:done="0"/>
  <w15:commentEx w15:paraId="7DCB0251" w15:paraIdParent="360078D5" w15:done="0"/>
  <w15:commentEx w15:paraId="787195CB" w15:done="0"/>
  <w15:commentEx w15:paraId="338C966D" w15:paraIdParent="787195CB" w15:done="0"/>
  <w15:commentEx w15:paraId="27A120F8" w15:done="0"/>
  <w15:commentEx w15:paraId="4BEA9105" w15:paraIdParent="27A120F8" w15:done="0"/>
  <w15:commentEx w15:paraId="60003349" w15:done="0"/>
  <w15:commentEx w15:paraId="69F13AE0" w15:paraIdParent="60003349" w15:done="0"/>
  <w15:commentEx w15:paraId="043D421F" w15:done="0"/>
  <w15:commentEx w15:paraId="23E40BD6" w15:done="0"/>
  <w15:commentEx w15:paraId="13F56861" w15:paraIdParent="23E40BD6" w15:done="0"/>
  <w15:commentEx w15:paraId="31EE9E16" w15:done="0"/>
  <w15:commentEx w15:paraId="1A19F121" w15:done="0"/>
  <w15:commentEx w15:paraId="4AC6E0B0" w15:paraIdParent="1A19F121" w15:done="0"/>
  <w15:commentEx w15:paraId="11B1D579" w15:done="0"/>
  <w15:commentEx w15:paraId="75F12C3B" w15:paraIdParent="11B1D579" w15:done="0"/>
  <w15:commentEx w15:paraId="51F9D41C" w15:done="0"/>
  <w15:commentEx w15:paraId="4BB21F35" w15:done="0"/>
  <w15:commentEx w15:paraId="3E8DA061" w15:paraIdParent="4BB21F35" w15:done="0"/>
  <w15:commentEx w15:paraId="31B59426" w15:done="0"/>
  <w15:commentEx w15:paraId="609F7A41" w15:paraIdParent="31B59426" w15:done="0"/>
  <w15:commentEx w15:paraId="772D666B" w15:paraIdParent="31B594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A2A3E" w16cex:dateUtc="2021-08-20T12:18:00Z"/>
  <w16cex:commentExtensible w16cex:durableId="21796B42" w16cex:dateUtc="2021-08-16T13:37:00Z"/>
  <w16cex:commentExtensible w16cex:durableId="7AE38A8F" w16cex:dateUtc="2021-08-19T17:02:00Z"/>
  <w16cex:commentExtensible w16cex:durableId="21172B5C" w16cex:dateUtc="2021-08-19T16:54:00Z"/>
  <w16cex:commentExtensible w16cex:durableId="24C9F9F5" w16cex:dateUtc="2021-08-19T17:05:00Z"/>
  <w16cex:commentExtensible w16cex:durableId="24CF29D3" w16cex:dateUtc="2021-08-24T07:18:00Z"/>
  <w16cex:commentExtensible w16cex:durableId="58C15A06" w16cex:dateUtc="2021-08-19T17:06:00Z"/>
  <w16cex:commentExtensible w16cex:durableId="24CF53A2" w16cex:dateUtc="2021-08-24T10:16:00Z"/>
  <w16cex:commentExtensible w16cex:durableId="24C8ED04" w16cex:dateUtc="2021-08-19T13:45:00Z"/>
  <w16cex:commentExtensible w16cex:durableId="24CF5550" w16cex:dateUtc="2021-08-24T10:24:00Z"/>
  <w16cex:commentExtensible w16cex:durableId="24C8ED5E" w16cex:dateUtc="2021-08-19T13:46:00Z"/>
  <w16cex:commentExtensible w16cex:durableId="24CF5622" w16cex:dateUtc="2021-08-24T10:27:00Z"/>
  <w16cex:commentExtensible w16cex:durableId="24C8EDAB" w16cex:dateUtc="2021-08-19T13:48:00Z"/>
  <w16cex:commentExtensible w16cex:durableId="24CF5713" w16cex:dateUtc="2021-08-24T10:31:00Z"/>
  <w16cex:commentExtensible w16cex:durableId="24C8FE1A" w16cex:dateUtc="2021-08-19T14:58:00Z"/>
  <w16cex:commentExtensible w16cex:durableId="24CF569F" w16cex:dateUtc="2021-08-24T10:29:00Z"/>
  <w16cex:commentExtensible w16cex:durableId="03FE1FA0" w16cex:dateUtc="2021-08-19T17:08:00Z"/>
  <w16cex:commentExtensible w16cex:durableId="24CF5AAB" w16cex:dateUtc="2021-08-24T10:46:00Z"/>
  <w16cex:commentExtensible w16cex:durableId="797F5202" w16cex:dateUtc="2021-08-19T17:11:00Z"/>
  <w16cex:commentExtensible w16cex:durableId="24CF5D86" w16cex:dateUtc="2021-08-24T10:59:00Z"/>
  <w16cex:commentExtensible w16cex:durableId="1AB5A45E" w16cex:dateUtc="2021-08-19T17:12:00Z"/>
  <w16cex:commentExtensible w16cex:durableId="12FB719D" w16cex:dateUtc="2021-08-19T17:17:00Z"/>
  <w16cex:commentExtensible w16cex:durableId="24CF5E0E" w16cex:dateUtc="2021-08-24T11:01:00Z"/>
  <w16cex:commentExtensible w16cex:durableId="24C8EE3B" w16cex:dateUtc="2021-08-19T13:50:00Z"/>
  <w16cex:commentExtensible w16cex:durableId="692DD633" w16cex:dateUtc="2021-08-17T16:03:00Z"/>
  <w16cex:commentExtensible w16cex:durableId="24CF5EEF" w16cex:dateUtc="2021-08-24T11:05:00Z"/>
  <w16cex:commentExtensible w16cex:durableId="66B48136" w16cex:dateUtc="2021-08-19T17:15:00Z"/>
  <w16cex:commentExtensible w16cex:durableId="24CF6018" w16cex:dateUtc="2021-08-24T11:10:00Z"/>
  <w16cex:commentExtensible w16cex:durableId="24CA0B9B" w16cex:dateUtc="2021-08-20T10:08:00Z"/>
  <w16cex:commentExtensible w16cex:durableId="6F9066FA" w16cex:dateUtc="2021-08-19T17:17:00Z"/>
  <w16cex:commentExtensible w16cex:durableId="24CF6096" w16cex:dateUtc="2021-08-24T11:12:00Z"/>
  <w16cex:commentExtensible w16cex:durableId="6B0875BB" w16cex:dateUtc="2021-08-17T15:38:00Z"/>
  <w16cex:commentExtensible w16cex:durableId="24CA0B7B" w16cex:dateUtc="2021-08-20T10:07:00Z"/>
  <w16cex:commentExtensible w16cex:durableId="24CF6123" w16cex:dateUtc="2021-08-24T11:14:00Z"/>
  <w16cex:commentExtensible w16cex:durableId="08F0FA8B" w16cex:dateUtc="2021-08-16T14:00:00Z"/>
  <w16cex:commentExtensible w16cex:durableId="24CF61BA" w16cex:dateUtc="2021-08-24T11:16:00Z"/>
  <w16cex:commentExtensible w16cex:durableId="24CA2218" w16cex:dateUtc="2021-08-20T11:44:00Z"/>
  <w16cex:commentExtensible w16cex:durableId="4095BD08" w16cex:dateUtc="2021-08-19T17:18:00Z"/>
  <w16cex:commentExtensible w16cex:durableId="24C8FE7B" w16cex:dateUtc="2021-08-19T14:59:00Z"/>
  <w16cex:commentExtensible w16cex:durableId="14B82AA8" w16cex:dateUtc="2021-08-19T17:18:00Z"/>
  <w16cex:commentExtensible w16cex:durableId="24C8F050" w16cex:dateUtc="2021-08-19T13:59:00Z"/>
  <w16cex:commentExtensible w16cex:durableId="24C8F7DD" w16cex:dateUtc="2021-08-19T14:31:00Z"/>
  <w16cex:commentExtensible w16cex:durableId="2341B685" w16cex:dateUtc="2021-08-16T13:48:00Z"/>
  <w16cex:commentExtensible w16cex:durableId="62536479" w16cex:dateUtc="2021-08-16T13:48:00Z"/>
  <w16cex:commentExtensible w16cex:durableId="400C8CBF" w16cex:dateUtc="2021-08-17T09:43:00Z"/>
  <w16cex:commentExtensible w16cex:durableId="24CF6843" w16cex:dateUtc="2021-08-24T11:44:00Z"/>
  <w16cex:commentExtensible w16cex:durableId="3771D13E" w16cex:dateUtc="2021-08-17T09:44:00Z"/>
  <w16cex:commentExtensible w16cex:durableId="24CF68E0" w16cex:dateUtc="2021-08-24T11:47:00Z"/>
  <w16cex:commentExtensible w16cex:durableId="24CA2350" w16cex:dateUtc="2021-08-20T11:49:00Z"/>
  <w16cex:commentExtensible w16cex:durableId="24C9022D" w16cex:dateUtc="2021-08-19T15:15:00Z"/>
  <w16cex:commentExtensible w16cex:durableId="748D8331" w16cex:dateUtc="2021-08-17T09:45:00Z"/>
  <w16cex:commentExtensible w16cex:durableId="24CF6ADA" w16cex:dateUtc="2021-08-24T11:55:00Z"/>
  <w16cex:commentExtensible w16cex:durableId="31EE970A" w16cex:dateUtc="2021-08-16T13:51:00Z"/>
  <w16cex:commentExtensible w16cex:durableId="24CF6B69" w16cex:dateUtc="2021-08-24T11:58:00Z"/>
  <w16cex:commentExtensible w16cex:durableId="24CA238B" w16cex:dateUtc="2021-08-20T11:50:00Z"/>
  <w16cex:commentExtensible w16cex:durableId="24CF6BD7" w16cex:dateUtc="2021-08-24T12:00:00Z"/>
  <w16cex:commentExtensible w16cex:durableId="022E84F7" w16cex:dateUtc="2021-08-17T14:55:00Z"/>
  <w16cex:commentExtensible w16cex:durableId="24C9049F" w16cex:dateUtc="2021-08-19T15:26:00Z"/>
  <w16cex:commentExtensible w16cex:durableId="24CA243E" w16cex:dateUtc="2021-08-20T11:53:00Z"/>
  <w16cex:commentExtensible w16cex:durableId="74B6DE53" w16cex:dateUtc="2021-08-17T16:00:00Z"/>
  <w16cex:commentExtensible w16cex:durableId="24C90534" w16cex:dateUtc="2021-08-19T15:28:00Z"/>
  <w16cex:commentExtensible w16cex:durableId="24CF319C" w16cex:dateUtc="2021-08-24T07:51:00Z"/>
  <w16cex:commentExtensible w16cex:durableId="24C905CD" w16cex:dateUtc="2021-08-19T15:31:00Z"/>
  <w16cex:commentExtensible w16cex:durableId="42DFE3B0" w16cex:dateUtc="2021-08-17T15:48:00Z"/>
  <w16cex:commentExtensible w16cex:durableId="24CF453F" w16cex:dateUtc="2021-08-24T09:15:00Z"/>
  <w16cex:commentExtensible w16cex:durableId="42BE78CB" w16cex:dateUtc="2021-08-16T13:55:00Z"/>
  <w16cex:commentExtensible w16cex:durableId="24CF38D9" w16cex:dateUtc="2021-08-24T08:22:00Z"/>
  <w16cex:commentExtensible w16cex:durableId="24C90643" w16cex:dateUtc="2021-08-19T15:33:00Z"/>
  <w16cex:commentExtensible w16cex:durableId="24CF7160" w16cex:dateUtc="2021-08-24T12:23:00Z"/>
  <w16cex:commentExtensible w16cex:durableId="0B225856" w16cex:dateUtc="2021-08-19T17:21:00Z"/>
  <w16cex:commentExtensible w16cex:durableId="24CF7148" w16cex:dateUtc="2021-08-24T12:23:00Z"/>
  <w16cex:commentExtensible w16cex:durableId="24CA23E4" w16cex:dateUtc="2021-08-20T11:51:00Z"/>
  <w16cex:commentExtensible w16cex:durableId="24CF705E" w16cex:dateUtc="2021-08-24T12:19:00Z"/>
  <w16cex:commentExtensible w16cex:durableId="61C647DE" w16cex:dateUtc="2021-08-17T09:51:00Z"/>
  <w16cex:commentExtensible w16cex:durableId="24CF6D7D" w16cex:dateUtc="2021-08-24T12:07:00Z"/>
  <w16cex:commentExtensible w16cex:durableId="24CA246F" w16cex:dateUtc="2021-08-20T11:54:00Z"/>
  <w16cex:commentExtensible w16cex:durableId="24C9069A" w16cex:dateUtc="2021-08-19T15:34:00Z"/>
  <w16cex:commentExtensible w16cex:durableId="24CF35E0" w16cex:dateUtc="2021-08-24T08:09:00Z"/>
  <w16cex:commentExtensible w16cex:durableId="2C22698D" w16cex:dateUtc="2021-08-19T17:20:00Z"/>
  <w16cex:commentExtensible w16cex:durableId="30AFA8A7" w16cex:dateUtc="2021-08-17T09:51:00Z"/>
  <w16cex:commentExtensible w16cex:durableId="24CF3039" w16cex:dateUtc="2021-08-24T07:45:00Z"/>
  <w16cex:commentExtensible w16cex:durableId="511366A7" w16cex:dateUtc="2021-08-19T17:19:00Z"/>
  <w16cex:commentExtensible w16cex:durableId="24CF2F4C" w16cex:dateUtc="2021-08-24T07:41:00Z"/>
  <w16cex:commentExtensible w16cex:durableId="24C9073A" w16cex:dateUtc="2021-08-19T15:37:00Z"/>
  <w16cex:commentExtensible w16cex:durableId="3CC3E5D3" w16cex:dateUtc="2021-08-17T15:01:00Z"/>
  <w16cex:commentExtensible w16cex:durableId="24CF2D6C" w16cex:dateUtc="2021-08-24T07:33:00Z"/>
  <w16cex:commentExtensible w16cex:durableId="0CB53CE0" w16cex:dateUtc="2021-08-17T16:04:00Z"/>
  <w16cex:commentExtensible w16cex:durableId="24CF2C0F" w16cex:dateUtc="2021-08-24T07:27:00Z"/>
  <w16cex:commentExtensible w16cex:durableId="24CF2C47" w16cex:dateUtc="2021-08-24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B9C90E" w16cid:durableId="24CA2A3E"/>
  <w16cid:commentId w16cid:paraId="3115C0C8" w16cid:durableId="21796B42"/>
  <w16cid:commentId w16cid:paraId="1A5DC963" w16cid:durableId="7AE38A8F"/>
  <w16cid:commentId w16cid:paraId="16E13DD2" w16cid:durableId="21172B5C"/>
  <w16cid:commentId w16cid:paraId="1DA0769D" w16cid:durableId="24C9F9F5"/>
  <w16cid:commentId w16cid:paraId="687C4D65" w16cid:durableId="24CF29D3"/>
  <w16cid:commentId w16cid:paraId="0D39E8B8" w16cid:durableId="58C15A06"/>
  <w16cid:commentId w16cid:paraId="34BF6701" w16cid:durableId="24CF53A2"/>
  <w16cid:commentId w16cid:paraId="596D1A5B" w16cid:durableId="24C8ED04"/>
  <w16cid:commentId w16cid:paraId="258FFB53" w16cid:durableId="24CF5550"/>
  <w16cid:commentId w16cid:paraId="0D8A729F" w16cid:durableId="24C8ED5E"/>
  <w16cid:commentId w16cid:paraId="45AF3A3A" w16cid:durableId="24CF5622"/>
  <w16cid:commentId w16cid:paraId="57F5E176" w16cid:durableId="24C8EDAB"/>
  <w16cid:commentId w16cid:paraId="4DBD4E27" w16cid:durableId="24CF5713"/>
  <w16cid:commentId w16cid:paraId="7C3BEEF6" w16cid:durableId="24C8FE1A"/>
  <w16cid:commentId w16cid:paraId="78494F5D" w16cid:durableId="24CF569F"/>
  <w16cid:commentId w16cid:paraId="29818C84" w16cid:durableId="03FE1FA0"/>
  <w16cid:commentId w16cid:paraId="5CD1F837" w16cid:durableId="24CF5AAB"/>
  <w16cid:commentId w16cid:paraId="3EA93920" w16cid:durableId="797F5202"/>
  <w16cid:commentId w16cid:paraId="76B0CAAA" w16cid:durableId="24CF5D86"/>
  <w16cid:commentId w16cid:paraId="54C5B72B" w16cid:durableId="1AB5A45E"/>
  <w16cid:commentId w16cid:paraId="52B2DD0F" w16cid:durableId="12FB719D"/>
  <w16cid:commentId w16cid:paraId="5C92459F" w16cid:durableId="24CF5E0E"/>
  <w16cid:commentId w16cid:paraId="56214C71" w16cid:durableId="24C8EE3B"/>
  <w16cid:commentId w16cid:paraId="21EDE69D" w16cid:durableId="692DD633"/>
  <w16cid:commentId w16cid:paraId="55759D1E" w16cid:durableId="24CF5EEF"/>
  <w16cid:commentId w16cid:paraId="1B7CCB95" w16cid:durableId="66B48136"/>
  <w16cid:commentId w16cid:paraId="1347AB0E" w16cid:durableId="24CF6018"/>
  <w16cid:commentId w16cid:paraId="6410044B" w16cid:durableId="24CA0B9B"/>
  <w16cid:commentId w16cid:paraId="2C7F3328" w16cid:durableId="6F9066FA"/>
  <w16cid:commentId w16cid:paraId="3462E996" w16cid:durableId="24CF6096"/>
  <w16cid:commentId w16cid:paraId="7751CD21" w16cid:durableId="6B0875BB"/>
  <w16cid:commentId w16cid:paraId="262D5E50" w16cid:durableId="24CA0B7B"/>
  <w16cid:commentId w16cid:paraId="424DB413" w16cid:durableId="24CF6123"/>
  <w16cid:commentId w16cid:paraId="03A8E51D" w16cid:durableId="08F0FA8B"/>
  <w16cid:commentId w16cid:paraId="560423F7" w16cid:durableId="24CF61BA"/>
  <w16cid:commentId w16cid:paraId="1E3C65AF" w16cid:durableId="24CA2218"/>
  <w16cid:commentId w16cid:paraId="4ECBD503" w16cid:durableId="4095BD08"/>
  <w16cid:commentId w16cid:paraId="311F0C03" w16cid:durableId="24C8FE7B"/>
  <w16cid:commentId w16cid:paraId="4E2E8979" w16cid:durableId="14B82AA8"/>
  <w16cid:commentId w16cid:paraId="5A4B451D" w16cid:durableId="24C8F050"/>
  <w16cid:commentId w16cid:paraId="54EF80DF" w16cid:durableId="24C8F7DD"/>
  <w16cid:commentId w16cid:paraId="482756E5" w16cid:durableId="2341B685"/>
  <w16cid:commentId w16cid:paraId="242ED1CB" w16cid:durableId="62536479"/>
  <w16cid:commentId w16cid:paraId="395DC204" w16cid:durableId="400C8CBF"/>
  <w16cid:commentId w16cid:paraId="32195634" w16cid:durableId="24CF6843"/>
  <w16cid:commentId w16cid:paraId="3016BD2A" w16cid:durableId="3771D13E"/>
  <w16cid:commentId w16cid:paraId="31FFBEFE" w16cid:durableId="24CF68E0"/>
  <w16cid:commentId w16cid:paraId="0C181D4A" w16cid:durableId="24CA2350"/>
  <w16cid:commentId w16cid:paraId="35BD3D2C" w16cid:durableId="24C9022D"/>
  <w16cid:commentId w16cid:paraId="63128A64" w16cid:durableId="748D8331"/>
  <w16cid:commentId w16cid:paraId="2B72E177" w16cid:durableId="24CF6ADA"/>
  <w16cid:commentId w16cid:paraId="3DC722C4" w16cid:durableId="31EE970A"/>
  <w16cid:commentId w16cid:paraId="686DFDB8" w16cid:durableId="24CF6B69"/>
  <w16cid:commentId w16cid:paraId="52AFDE1F" w16cid:durableId="24CA238B"/>
  <w16cid:commentId w16cid:paraId="1367733D" w16cid:durableId="24CF6BD7"/>
  <w16cid:commentId w16cid:paraId="32940B50" w16cid:durableId="022E84F7"/>
  <w16cid:commentId w16cid:paraId="7466B1A7" w16cid:durableId="24C9049F"/>
  <w16cid:commentId w16cid:paraId="2A909FE7" w16cid:durableId="24CA243E"/>
  <w16cid:commentId w16cid:paraId="02B9CBFB" w16cid:durableId="74B6DE53"/>
  <w16cid:commentId w16cid:paraId="535218CE" w16cid:durableId="24C90534"/>
  <w16cid:commentId w16cid:paraId="4ACD2197" w16cid:durableId="24CF319C"/>
  <w16cid:commentId w16cid:paraId="23DEE999" w16cid:durableId="24C905CD"/>
  <w16cid:commentId w16cid:paraId="767269FD" w16cid:durableId="42DFE3B0"/>
  <w16cid:commentId w16cid:paraId="6FA9BCCA" w16cid:durableId="24CF453F"/>
  <w16cid:commentId w16cid:paraId="4F9289FC" w16cid:durableId="42BE78CB"/>
  <w16cid:commentId w16cid:paraId="65758432" w16cid:durableId="24CF38D9"/>
  <w16cid:commentId w16cid:paraId="360078D5" w16cid:durableId="24C90643"/>
  <w16cid:commentId w16cid:paraId="7DCB0251" w16cid:durableId="24CF7160"/>
  <w16cid:commentId w16cid:paraId="787195CB" w16cid:durableId="0B225856"/>
  <w16cid:commentId w16cid:paraId="338C966D" w16cid:durableId="24CF7148"/>
  <w16cid:commentId w16cid:paraId="27A120F8" w16cid:durableId="24CA23E4"/>
  <w16cid:commentId w16cid:paraId="4BEA9105" w16cid:durableId="24CF705E"/>
  <w16cid:commentId w16cid:paraId="60003349" w16cid:durableId="61C647DE"/>
  <w16cid:commentId w16cid:paraId="69F13AE0" w16cid:durableId="24CF6D7D"/>
  <w16cid:commentId w16cid:paraId="043D421F" w16cid:durableId="24CA246F"/>
  <w16cid:commentId w16cid:paraId="23E40BD6" w16cid:durableId="24C9069A"/>
  <w16cid:commentId w16cid:paraId="13F56861" w16cid:durableId="24CF35E0"/>
  <w16cid:commentId w16cid:paraId="31EE9E16" w16cid:durableId="2C22698D"/>
  <w16cid:commentId w16cid:paraId="1A19F121" w16cid:durableId="30AFA8A7"/>
  <w16cid:commentId w16cid:paraId="4AC6E0B0" w16cid:durableId="24CF3039"/>
  <w16cid:commentId w16cid:paraId="11B1D579" w16cid:durableId="511366A7"/>
  <w16cid:commentId w16cid:paraId="75F12C3B" w16cid:durableId="24CF2F4C"/>
  <w16cid:commentId w16cid:paraId="51F9D41C" w16cid:durableId="24C9073A"/>
  <w16cid:commentId w16cid:paraId="4BB21F35" w16cid:durableId="3CC3E5D3"/>
  <w16cid:commentId w16cid:paraId="3E8DA061" w16cid:durableId="24CF2D6C"/>
  <w16cid:commentId w16cid:paraId="31B59426" w16cid:durableId="0CB53CE0"/>
  <w16cid:commentId w16cid:paraId="609F7A41" w16cid:durableId="24CF2C0F"/>
  <w16cid:commentId w16cid:paraId="772D666B" w16cid:durableId="24CF2C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2DC5D" w14:textId="77777777" w:rsidR="00E4024E" w:rsidRDefault="00E4024E" w:rsidP="000535C8">
      <w:pPr>
        <w:spacing w:after="0" w:line="240" w:lineRule="auto"/>
      </w:pPr>
      <w:r>
        <w:separator/>
      </w:r>
    </w:p>
  </w:endnote>
  <w:endnote w:type="continuationSeparator" w:id="0">
    <w:p w14:paraId="4E044451" w14:textId="77777777" w:rsidR="00E4024E" w:rsidRDefault="00E4024E" w:rsidP="000535C8">
      <w:pPr>
        <w:spacing w:after="0" w:line="240" w:lineRule="auto"/>
      </w:pPr>
      <w:r>
        <w:continuationSeparator/>
      </w:r>
    </w:p>
  </w:endnote>
  <w:endnote w:type="continuationNotice" w:id="1">
    <w:p w14:paraId="4E5FD731" w14:textId="77777777" w:rsidR="00E4024E" w:rsidRDefault="00E402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altName w:val="Arial Nova"/>
    <w:charset w:val="00"/>
    <w:family w:val="swiss"/>
    <w:pitch w:val="variable"/>
    <w:sig w:usb0="0000028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FE6B8" w14:textId="77777777" w:rsidR="00E4024E" w:rsidRDefault="00E4024E">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43B3F56" w14:textId="6680C8B0" w:rsidR="00E4024E" w:rsidRDefault="00E40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739B5" w14:textId="77777777" w:rsidR="00E4024E" w:rsidRDefault="00E4024E" w:rsidP="000535C8">
      <w:pPr>
        <w:spacing w:after="0" w:line="240" w:lineRule="auto"/>
      </w:pPr>
      <w:r>
        <w:separator/>
      </w:r>
    </w:p>
  </w:footnote>
  <w:footnote w:type="continuationSeparator" w:id="0">
    <w:p w14:paraId="7C2C3093" w14:textId="77777777" w:rsidR="00E4024E" w:rsidRDefault="00E4024E" w:rsidP="000535C8">
      <w:pPr>
        <w:spacing w:after="0" w:line="240" w:lineRule="auto"/>
      </w:pPr>
      <w:r>
        <w:continuationSeparator/>
      </w:r>
    </w:p>
  </w:footnote>
  <w:footnote w:type="continuationNotice" w:id="1">
    <w:p w14:paraId="14FB6A3C" w14:textId="77777777" w:rsidR="00E4024E" w:rsidRDefault="00E402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94639" w14:textId="6475C319" w:rsidR="00E4024E" w:rsidRPr="000535C8" w:rsidRDefault="00E4024E">
    <w:pPr>
      <w:pStyle w:val="Header"/>
      <w:rPr>
        <w:rFonts w:ascii="Arial Nova" w:hAnsi="Arial Nova"/>
        <w:color w:val="002060"/>
        <w:sz w:val="28"/>
        <w:szCs w:val="28"/>
      </w:rPr>
    </w:pPr>
    <w:r w:rsidRPr="008B5D6B">
      <w:rPr>
        <w:rFonts w:ascii="Arial Nova" w:hAnsi="Arial Nova"/>
        <w:color w:val="002060"/>
        <w:sz w:val="28"/>
        <w:szCs w:val="28"/>
      </w:rPr>
      <w:t>Cloud Data platform – Test Strategy/Approach</w:t>
    </w:r>
  </w:p>
  <w:p w14:paraId="49287635" w14:textId="77777777" w:rsidR="00E4024E" w:rsidRDefault="00E402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072CA4F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39923E6"/>
    <w:multiLevelType w:val="hybridMultilevel"/>
    <w:tmpl w:val="FFFFFFFF"/>
    <w:lvl w:ilvl="0" w:tplc="CFBA92AA">
      <w:start w:val="1"/>
      <w:numFmt w:val="bullet"/>
      <w:lvlText w:val=""/>
      <w:lvlJc w:val="left"/>
      <w:pPr>
        <w:ind w:left="720" w:hanging="360"/>
      </w:pPr>
      <w:rPr>
        <w:rFonts w:ascii="Symbol" w:hAnsi="Symbol" w:hint="default"/>
      </w:rPr>
    </w:lvl>
    <w:lvl w:ilvl="1" w:tplc="2DFA20B4">
      <w:start w:val="1"/>
      <w:numFmt w:val="bullet"/>
      <w:lvlText w:val="o"/>
      <w:lvlJc w:val="left"/>
      <w:pPr>
        <w:ind w:left="1440" w:hanging="360"/>
      </w:pPr>
      <w:rPr>
        <w:rFonts w:ascii="Courier New" w:hAnsi="Courier New" w:hint="default"/>
      </w:rPr>
    </w:lvl>
    <w:lvl w:ilvl="2" w:tplc="EF7AAC0C">
      <w:start w:val="1"/>
      <w:numFmt w:val="bullet"/>
      <w:lvlText w:val=""/>
      <w:lvlJc w:val="left"/>
      <w:pPr>
        <w:ind w:left="2160" w:hanging="360"/>
      </w:pPr>
      <w:rPr>
        <w:rFonts w:ascii="Wingdings" w:hAnsi="Wingdings" w:hint="default"/>
      </w:rPr>
    </w:lvl>
    <w:lvl w:ilvl="3" w:tplc="C9345D24">
      <w:start w:val="1"/>
      <w:numFmt w:val="bullet"/>
      <w:lvlText w:val=""/>
      <w:lvlJc w:val="left"/>
      <w:pPr>
        <w:ind w:left="2880" w:hanging="360"/>
      </w:pPr>
      <w:rPr>
        <w:rFonts w:ascii="Symbol" w:hAnsi="Symbol" w:hint="default"/>
      </w:rPr>
    </w:lvl>
    <w:lvl w:ilvl="4" w:tplc="C84CC890">
      <w:start w:val="1"/>
      <w:numFmt w:val="bullet"/>
      <w:lvlText w:val="o"/>
      <w:lvlJc w:val="left"/>
      <w:pPr>
        <w:ind w:left="3600" w:hanging="360"/>
      </w:pPr>
      <w:rPr>
        <w:rFonts w:ascii="Courier New" w:hAnsi="Courier New" w:hint="default"/>
      </w:rPr>
    </w:lvl>
    <w:lvl w:ilvl="5" w:tplc="BB3C7E88">
      <w:start w:val="1"/>
      <w:numFmt w:val="bullet"/>
      <w:lvlText w:val=""/>
      <w:lvlJc w:val="left"/>
      <w:pPr>
        <w:ind w:left="4320" w:hanging="360"/>
      </w:pPr>
      <w:rPr>
        <w:rFonts w:ascii="Wingdings" w:hAnsi="Wingdings" w:hint="default"/>
      </w:rPr>
    </w:lvl>
    <w:lvl w:ilvl="6" w:tplc="C12A1508">
      <w:start w:val="1"/>
      <w:numFmt w:val="bullet"/>
      <w:lvlText w:val=""/>
      <w:lvlJc w:val="left"/>
      <w:pPr>
        <w:ind w:left="5040" w:hanging="360"/>
      </w:pPr>
      <w:rPr>
        <w:rFonts w:ascii="Symbol" w:hAnsi="Symbol" w:hint="default"/>
      </w:rPr>
    </w:lvl>
    <w:lvl w:ilvl="7" w:tplc="3BA47266">
      <w:start w:val="1"/>
      <w:numFmt w:val="bullet"/>
      <w:lvlText w:val="o"/>
      <w:lvlJc w:val="left"/>
      <w:pPr>
        <w:ind w:left="5760" w:hanging="360"/>
      </w:pPr>
      <w:rPr>
        <w:rFonts w:ascii="Courier New" w:hAnsi="Courier New" w:hint="default"/>
      </w:rPr>
    </w:lvl>
    <w:lvl w:ilvl="8" w:tplc="4E2082EC">
      <w:start w:val="1"/>
      <w:numFmt w:val="bullet"/>
      <w:lvlText w:val=""/>
      <w:lvlJc w:val="left"/>
      <w:pPr>
        <w:ind w:left="6480" w:hanging="360"/>
      </w:pPr>
      <w:rPr>
        <w:rFonts w:ascii="Wingdings" w:hAnsi="Wingdings" w:hint="default"/>
      </w:rPr>
    </w:lvl>
  </w:abstractNum>
  <w:abstractNum w:abstractNumId="2" w15:restartNumberingAfterBreak="0">
    <w:nsid w:val="089571D7"/>
    <w:multiLevelType w:val="hybridMultilevel"/>
    <w:tmpl w:val="FFFFFFFF"/>
    <w:lvl w:ilvl="0" w:tplc="3620BFE8">
      <w:start w:val="1"/>
      <w:numFmt w:val="bullet"/>
      <w:lvlText w:val=""/>
      <w:lvlJc w:val="left"/>
      <w:pPr>
        <w:ind w:left="720" w:hanging="360"/>
      </w:pPr>
      <w:rPr>
        <w:rFonts w:ascii="Symbol" w:hAnsi="Symbol" w:hint="default"/>
      </w:rPr>
    </w:lvl>
    <w:lvl w:ilvl="1" w:tplc="C73CC0A2">
      <w:start w:val="1"/>
      <w:numFmt w:val="bullet"/>
      <w:lvlText w:val="o"/>
      <w:lvlJc w:val="left"/>
      <w:pPr>
        <w:ind w:left="1440" w:hanging="360"/>
      </w:pPr>
      <w:rPr>
        <w:rFonts w:ascii="Courier New" w:hAnsi="Courier New" w:hint="default"/>
      </w:rPr>
    </w:lvl>
    <w:lvl w:ilvl="2" w:tplc="9CBC42D6">
      <w:start w:val="1"/>
      <w:numFmt w:val="bullet"/>
      <w:lvlText w:val=""/>
      <w:lvlJc w:val="left"/>
      <w:pPr>
        <w:ind w:left="2160" w:hanging="360"/>
      </w:pPr>
      <w:rPr>
        <w:rFonts w:ascii="Wingdings" w:hAnsi="Wingdings" w:hint="default"/>
      </w:rPr>
    </w:lvl>
    <w:lvl w:ilvl="3" w:tplc="96A846BA">
      <w:start w:val="1"/>
      <w:numFmt w:val="bullet"/>
      <w:lvlText w:val=""/>
      <w:lvlJc w:val="left"/>
      <w:pPr>
        <w:ind w:left="2880" w:hanging="360"/>
      </w:pPr>
      <w:rPr>
        <w:rFonts w:ascii="Symbol" w:hAnsi="Symbol" w:hint="default"/>
      </w:rPr>
    </w:lvl>
    <w:lvl w:ilvl="4" w:tplc="D402E3D8">
      <w:start w:val="1"/>
      <w:numFmt w:val="bullet"/>
      <w:lvlText w:val="o"/>
      <w:lvlJc w:val="left"/>
      <w:pPr>
        <w:ind w:left="3600" w:hanging="360"/>
      </w:pPr>
      <w:rPr>
        <w:rFonts w:ascii="Courier New" w:hAnsi="Courier New" w:hint="default"/>
      </w:rPr>
    </w:lvl>
    <w:lvl w:ilvl="5" w:tplc="572CC60C">
      <w:start w:val="1"/>
      <w:numFmt w:val="bullet"/>
      <w:lvlText w:val=""/>
      <w:lvlJc w:val="left"/>
      <w:pPr>
        <w:ind w:left="4320" w:hanging="360"/>
      </w:pPr>
      <w:rPr>
        <w:rFonts w:ascii="Wingdings" w:hAnsi="Wingdings" w:hint="default"/>
      </w:rPr>
    </w:lvl>
    <w:lvl w:ilvl="6" w:tplc="72267E2E">
      <w:start w:val="1"/>
      <w:numFmt w:val="bullet"/>
      <w:lvlText w:val=""/>
      <w:lvlJc w:val="left"/>
      <w:pPr>
        <w:ind w:left="5040" w:hanging="360"/>
      </w:pPr>
      <w:rPr>
        <w:rFonts w:ascii="Symbol" w:hAnsi="Symbol" w:hint="default"/>
      </w:rPr>
    </w:lvl>
    <w:lvl w:ilvl="7" w:tplc="3E60489A">
      <w:start w:val="1"/>
      <w:numFmt w:val="bullet"/>
      <w:lvlText w:val="o"/>
      <w:lvlJc w:val="left"/>
      <w:pPr>
        <w:ind w:left="5760" w:hanging="360"/>
      </w:pPr>
      <w:rPr>
        <w:rFonts w:ascii="Courier New" w:hAnsi="Courier New" w:hint="default"/>
      </w:rPr>
    </w:lvl>
    <w:lvl w:ilvl="8" w:tplc="C12C6FC8">
      <w:start w:val="1"/>
      <w:numFmt w:val="bullet"/>
      <w:lvlText w:val=""/>
      <w:lvlJc w:val="left"/>
      <w:pPr>
        <w:ind w:left="6480" w:hanging="360"/>
      </w:pPr>
      <w:rPr>
        <w:rFonts w:ascii="Wingdings" w:hAnsi="Wingdings" w:hint="default"/>
      </w:rPr>
    </w:lvl>
  </w:abstractNum>
  <w:abstractNum w:abstractNumId="3" w15:restartNumberingAfterBreak="0">
    <w:nsid w:val="12FC6F67"/>
    <w:multiLevelType w:val="hybridMultilevel"/>
    <w:tmpl w:val="FFFFFFFF"/>
    <w:lvl w:ilvl="0" w:tplc="10DACDC6">
      <w:start w:val="1"/>
      <w:numFmt w:val="bullet"/>
      <w:lvlText w:val=""/>
      <w:lvlJc w:val="left"/>
      <w:pPr>
        <w:ind w:left="720" w:hanging="360"/>
      </w:pPr>
      <w:rPr>
        <w:rFonts w:ascii="Symbol" w:hAnsi="Symbol" w:hint="default"/>
      </w:rPr>
    </w:lvl>
    <w:lvl w:ilvl="1" w:tplc="DD98B378">
      <w:start w:val="1"/>
      <w:numFmt w:val="bullet"/>
      <w:lvlText w:val="o"/>
      <w:lvlJc w:val="left"/>
      <w:pPr>
        <w:ind w:left="1440" w:hanging="360"/>
      </w:pPr>
      <w:rPr>
        <w:rFonts w:ascii="Courier New" w:hAnsi="Courier New" w:hint="default"/>
      </w:rPr>
    </w:lvl>
    <w:lvl w:ilvl="2" w:tplc="817A9C44">
      <w:start w:val="1"/>
      <w:numFmt w:val="bullet"/>
      <w:lvlText w:val=""/>
      <w:lvlJc w:val="left"/>
      <w:pPr>
        <w:ind w:left="2160" w:hanging="360"/>
      </w:pPr>
      <w:rPr>
        <w:rFonts w:ascii="Wingdings" w:hAnsi="Wingdings" w:hint="default"/>
      </w:rPr>
    </w:lvl>
    <w:lvl w:ilvl="3" w:tplc="61F44C54">
      <w:start w:val="1"/>
      <w:numFmt w:val="bullet"/>
      <w:lvlText w:val=""/>
      <w:lvlJc w:val="left"/>
      <w:pPr>
        <w:ind w:left="2880" w:hanging="360"/>
      </w:pPr>
      <w:rPr>
        <w:rFonts w:ascii="Symbol" w:hAnsi="Symbol" w:hint="default"/>
      </w:rPr>
    </w:lvl>
    <w:lvl w:ilvl="4" w:tplc="AF4C9A0E">
      <w:start w:val="1"/>
      <w:numFmt w:val="bullet"/>
      <w:lvlText w:val="o"/>
      <w:lvlJc w:val="left"/>
      <w:pPr>
        <w:ind w:left="3600" w:hanging="360"/>
      </w:pPr>
      <w:rPr>
        <w:rFonts w:ascii="Courier New" w:hAnsi="Courier New" w:hint="default"/>
      </w:rPr>
    </w:lvl>
    <w:lvl w:ilvl="5" w:tplc="805CA8AA">
      <w:start w:val="1"/>
      <w:numFmt w:val="bullet"/>
      <w:lvlText w:val=""/>
      <w:lvlJc w:val="left"/>
      <w:pPr>
        <w:ind w:left="4320" w:hanging="360"/>
      </w:pPr>
      <w:rPr>
        <w:rFonts w:ascii="Wingdings" w:hAnsi="Wingdings" w:hint="default"/>
      </w:rPr>
    </w:lvl>
    <w:lvl w:ilvl="6" w:tplc="F46685B4">
      <w:start w:val="1"/>
      <w:numFmt w:val="bullet"/>
      <w:lvlText w:val=""/>
      <w:lvlJc w:val="left"/>
      <w:pPr>
        <w:ind w:left="5040" w:hanging="360"/>
      </w:pPr>
      <w:rPr>
        <w:rFonts w:ascii="Symbol" w:hAnsi="Symbol" w:hint="default"/>
      </w:rPr>
    </w:lvl>
    <w:lvl w:ilvl="7" w:tplc="C62ACC9C">
      <w:start w:val="1"/>
      <w:numFmt w:val="bullet"/>
      <w:lvlText w:val="o"/>
      <w:lvlJc w:val="left"/>
      <w:pPr>
        <w:ind w:left="5760" w:hanging="360"/>
      </w:pPr>
      <w:rPr>
        <w:rFonts w:ascii="Courier New" w:hAnsi="Courier New" w:hint="default"/>
      </w:rPr>
    </w:lvl>
    <w:lvl w:ilvl="8" w:tplc="064E57D8">
      <w:start w:val="1"/>
      <w:numFmt w:val="bullet"/>
      <w:lvlText w:val=""/>
      <w:lvlJc w:val="left"/>
      <w:pPr>
        <w:ind w:left="6480" w:hanging="360"/>
      </w:pPr>
      <w:rPr>
        <w:rFonts w:ascii="Wingdings" w:hAnsi="Wingdings" w:hint="default"/>
      </w:rPr>
    </w:lvl>
  </w:abstractNum>
  <w:abstractNum w:abstractNumId="4" w15:restartNumberingAfterBreak="0">
    <w:nsid w:val="13E325E2"/>
    <w:multiLevelType w:val="hybridMultilevel"/>
    <w:tmpl w:val="03AE9E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DF542F"/>
    <w:multiLevelType w:val="hybridMultilevel"/>
    <w:tmpl w:val="FFFFFFFF"/>
    <w:lvl w:ilvl="0" w:tplc="8E5E4082">
      <w:start w:val="1"/>
      <w:numFmt w:val="bullet"/>
      <w:lvlText w:val=""/>
      <w:lvlJc w:val="left"/>
      <w:pPr>
        <w:ind w:left="720" w:hanging="360"/>
      </w:pPr>
      <w:rPr>
        <w:rFonts w:ascii="Symbol" w:hAnsi="Symbol" w:hint="default"/>
      </w:rPr>
    </w:lvl>
    <w:lvl w:ilvl="1" w:tplc="4C7CAE64">
      <w:start w:val="1"/>
      <w:numFmt w:val="bullet"/>
      <w:lvlText w:val="o"/>
      <w:lvlJc w:val="left"/>
      <w:pPr>
        <w:ind w:left="1440" w:hanging="360"/>
      </w:pPr>
      <w:rPr>
        <w:rFonts w:ascii="Courier New" w:hAnsi="Courier New" w:hint="default"/>
      </w:rPr>
    </w:lvl>
    <w:lvl w:ilvl="2" w:tplc="C6288E44">
      <w:start w:val="1"/>
      <w:numFmt w:val="bullet"/>
      <w:lvlText w:val=""/>
      <w:lvlJc w:val="left"/>
      <w:pPr>
        <w:ind w:left="2160" w:hanging="360"/>
      </w:pPr>
      <w:rPr>
        <w:rFonts w:ascii="Wingdings" w:hAnsi="Wingdings" w:hint="default"/>
      </w:rPr>
    </w:lvl>
    <w:lvl w:ilvl="3" w:tplc="6096F6AC">
      <w:start w:val="1"/>
      <w:numFmt w:val="bullet"/>
      <w:lvlText w:val=""/>
      <w:lvlJc w:val="left"/>
      <w:pPr>
        <w:ind w:left="2880" w:hanging="360"/>
      </w:pPr>
      <w:rPr>
        <w:rFonts w:ascii="Symbol" w:hAnsi="Symbol" w:hint="default"/>
      </w:rPr>
    </w:lvl>
    <w:lvl w:ilvl="4" w:tplc="CFE87008">
      <w:start w:val="1"/>
      <w:numFmt w:val="bullet"/>
      <w:lvlText w:val="o"/>
      <w:lvlJc w:val="left"/>
      <w:pPr>
        <w:ind w:left="3600" w:hanging="360"/>
      </w:pPr>
      <w:rPr>
        <w:rFonts w:ascii="Courier New" w:hAnsi="Courier New" w:hint="default"/>
      </w:rPr>
    </w:lvl>
    <w:lvl w:ilvl="5" w:tplc="765C0778">
      <w:start w:val="1"/>
      <w:numFmt w:val="bullet"/>
      <w:lvlText w:val=""/>
      <w:lvlJc w:val="left"/>
      <w:pPr>
        <w:ind w:left="4320" w:hanging="360"/>
      </w:pPr>
      <w:rPr>
        <w:rFonts w:ascii="Wingdings" w:hAnsi="Wingdings" w:hint="default"/>
      </w:rPr>
    </w:lvl>
    <w:lvl w:ilvl="6" w:tplc="FFE80F14">
      <w:start w:val="1"/>
      <w:numFmt w:val="bullet"/>
      <w:lvlText w:val=""/>
      <w:lvlJc w:val="left"/>
      <w:pPr>
        <w:ind w:left="5040" w:hanging="360"/>
      </w:pPr>
      <w:rPr>
        <w:rFonts w:ascii="Symbol" w:hAnsi="Symbol" w:hint="default"/>
      </w:rPr>
    </w:lvl>
    <w:lvl w:ilvl="7" w:tplc="B7220C48">
      <w:start w:val="1"/>
      <w:numFmt w:val="bullet"/>
      <w:lvlText w:val="o"/>
      <w:lvlJc w:val="left"/>
      <w:pPr>
        <w:ind w:left="5760" w:hanging="360"/>
      </w:pPr>
      <w:rPr>
        <w:rFonts w:ascii="Courier New" w:hAnsi="Courier New" w:hint="default"/>
      </w:rPr>
    </w:lvl>
    <w:lvl w:ilvl="8" w:tplc="80F48028">
      <w:start w:val="1"/>
      <w:numFmt w:val="bullet"/>
      <w:lvlText w:val=""/>
      <w:lvlJc w:val="left"/>
      <w:pPr>
        <w:ind w:left="6480" w:hanging="360"/>
      </w:pPr>
      <w:rPr>
        <w:rFonts w:ascii="Wingdings" w:hAnsi="Wingdings" w:hint="default"/>
      </w:rPr>
    </w:lvl>
  </w:abstractNum>
  <w:abstractNum w:abstractNumId="6" w15:restartNumberingAfterBreak="0">
    <w:nsid w:val="2324568F"/>
    <w:multiLevelType w:val="hybridMultilevel"/>
    <w:tmpl w:val="84EE2DA0"/>
    <w:lvl w:ilvl="0" w:tplc="D2E09638">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34657B"/>
    <w:multiLevelType w:val="hybridMultilevel"/>
    <w:tmpl w:val="FFFFFFFF"/>
    <w:lvl w:ilvl="0" w:tplc="B43ACB64">
      <w:start w:val="1"/>
      <w:numFmt w:val="bullet"/>
      <w:lvlText w:val=""/>
      <w:lvlJc w:val="left"/>
      <w:pPr>
        <w:ind w:left="720" w:hanging="360"/>
      </w:pPr>
      <w:rPr>
        <w:rFonts w:ascii="Symbol" w:hAnsi="Symbol" w:hint="default"/>
      </w:rPr>
    </w:lvl>
    <w:lvl w:ilvl="1" w:tplc="68F4EFB2">
      <w:start w:val="1"/>
      <w:numFmt w:val="bullet"/>
      <w:lvlText w:val="o"/>
      <w:lvlJc w:val="left"/>
      <w:pPr>
        <w:ind w:left="1440" w:hanging="360"/>
      </w:pPr>
      <w:rPr>
        <w:rFonts w:ascii="Courier New" w:hAnsi="Courier New" w:hint="default"/>
      </w:rPr>
    </w:lvl>
    <w:lvl w:ilvl="2" w:tplc="49C8F19A">
      <w:start w:val="1"/>
      <w:numFmt w:val="bullet"/>
      <w:lvlText w:val=""/>
      <w:lvlJc w:val="left"/>
      <w:pPr>
        <w:ind w:left="2160" w:hanging="360"/>
      </w:pPr>
      <w:rPr>
        <w:rFonts w:ascii="Wingdings" w:hAnsi="Wingdings" w:hint="default"/>
      </w:rPr>
    </w:lvl>
    <w:lvl w:ilvl="3" w:tplc="5E6AA54E">
      <w:start w:val="1"/>
      <w:numFmt w:val="bullet"/>
      <w:lvlText w:val=""/>
      <w:lvlJc w:val="left"/>
      <w:pPr>
        <w:ind w:left="2880" w:hanging="360"/>
      </w:pPr>
      <w:rPr>
        <w:rFonts w:ascii="Symbol" w:hAnsi="Symbol" w:hint="default"/>
      </w:rPr>
    </w:lvl>
    <w:lvl w:ilvl="4" w:tplc="3F8658F6">
      <w:start w:val="1"/>
      <w:numFmt w:val="bullet"/>
      <w:lvlText w:val="o"/>
      <w:lvlJc w:val="left"/>
      <w:pPr>
        <w:ind w:left="3600" w:hanging="360"/>
      </w:pPr>
      <w:rPr>
        <w:rFonts w:ascii="Courier New" w:hAnsi="Courier New" w:hint="default"/>
      </w:rPr>
    </w:lvl>
    <w:lvl w:ilvl="5" w:tplc="7190235E">
      <w:start w:val="1"/>
      <w:numFmt w:val="bullet"/>
      <w:lvlText w:val=""/>
      <w:lvlJc w:val="left"/>
      <w:pPr>
        <w:ind w:left="4320" w:hanging="360"/>
      </w:pPr>
      <w:rPr>
        <w:rFonts w:ascii="Wingdings" w:hAnsi="Wingdings" w:hint="default"/>
      </w:rPr>
    </w:lvl>
    <w:lvl w:ilvl="6" w:tplc="277E765A">
      <w:start w:val="1"/>
      <w:numFmt w:val="bullet"/>
      <w:lvlText w:val=""/>
      <w:lvlJc w:val="left"/>
      <w:pPr>
        <w:ind w:left="5040" w:hanging="360"/>
      </w:pPr>
      <w:rPr>
        <w:rFonts w:ascii="Symbol" w:hAnsi="Symbol" w:hint="default"/>
      </w:rPr>
    </w:lvl>
    <w:lvl w:ilvl="7" w:tplc="EBE444AE">
      <w:start w:val="1"/>
      <w:numFmt w:val="bullet"/>
      <w:lvlText w:val="o"/>
      <w:lvlJc w:val="left"/>
      <w:pPr>
        <w:ind w:left="5760" w:hanging="360"/>
      </w:pPr>
      <w:rPr>
        <w:rFonts w:ascii="Courier New" w:hAnsi="Courier New" w:hint="default"/>
      </w:rPr>
    </w:lvl>
    <w:lvl w:ilvl="8" w:tplc="4210B8C0">
      <w:start w:val="1"/>
      <w:numFmt w:val="bullet"/>
      <w:lvlText w:val=""/>
      <w:lvlJc w:val="left"/>
      <w:pPr>
        <w:ind w:left="6480" w:hanging="360"/>
      </w:pPr>
      <w:rPr>
        <w:rFonts w:ascii="Wingdings" w:hAnsi="Wingdings" w:hint="default"/>
      </w:rPr>
    </w:lvl>
  </w:abstractNum>
  <w:abstractNum w:abstractNumId="8" w15:restartNumberingAfterBreak="0">
    <w:nsid w:val="27E7147C"/>
    <w:multiLevelType w:val="hybridMultilevel"/>
    <w:tmpl w:val="FFFFFFFF"/>
    <w:lvl w:ilvl="0" w:tplc="2BD0556C">
      <w:start w:val="1"/>
      <w:numFmt w:val="bullet"/>
      <w:lvlText w:val=""/>
      <w:lvlJc w:val="left"/>
      <w:pPr>
        <w:ind w:left="720" w:hanging="360"/>
      </w:pPr>
      <w:rPr>
        <w:rFonts w:ascii="Symbol" w:hAnsi="Symbol" w:hint="default"/>
      </w:rPr>
    </w:lvl>
    <w:lvl w:ilvl="1" w:tplc="A3AC721C">
      <w:start w:val="1"/>
      <w:numFmt w:val="bullet"/>
      <w:lvlText w:val="o"/>
      <w:lvlJc w:val="left"/>
      <w:pPr>
        <w:ind w:left="1440" w:hanging="360"/>
      </w:pPr>
      <w:rPr>
        <w:rFonts w:ascii="Courier New" w:hAnsi="Courier New" w:hint="default"/>
      </w:rPr>
    </w:lvl>
    <w:lvl w:ilvl="2" w:tplc="F7E21C04">
      <w:start w:val="1"/>
      <w:numFmt w:val="bullet"/>
      <w:lvlText w:val=""/>
      <w:lvlJc w:val="left"/>
      <w:pPr>
        <w:ind w:left="2160" w:hanging="360"/>
      </w:pPr>
      <w:rPr>
        <w:rFonts w:ascii="Wingdings" w:hAnsi="Wingdings" w:hint="default"/>
      </w:rPr>
    </w:lvl>
    <w:lvl w:ilvl="3" w:tplc="1D92EBE0">
      <w:start w:val="1"/>
      <w:numFmt w:val="bullet"/>
      <w:lvlText w:val=""/>
      <w:lvlJc w:val="left"/>
      <w:pPr>
        <w:ind w:left="2880" w:hanging="360"/>
      </w:pPr>
      <w:rPr>
        <w:rFonts w:ascii="Symbol" w:hAnsi="Symbol" w:hint="default"/>
      </w:rPr>
    </w:lvl>
    <w:lvl w:ilvl="4" w:tplc="6D7A5804">
      <w:start w:val="1"/>
      <w:numFmt w:val="bullet"/>
      <w:lvlText w:val="o"/>
      <w:lvlJc w:val="left"/>
      <w:pPr>
        <w:ind w:left="3600" w:hanging="360"/>
      </w:pPr>
      <w:rPr>
        <w:rFonts w:ascii="Courier New" w:hAnsi="Courier New" w:hint="default"/>
      </w:rPr>
    </w:lvl>
    <w:lvl w:ilvl="5" w:tplc="193A223E">
      <w:start w:val="1"/>
      <w:numFmt w:val="bullet"/>
      <w:lvlText w:val=""/>
      <w:lvlJc w:val="left"/>
      <w:pPr>
        <w:ind w:left="4320" w:hanging="360"/>
      </w:pPr>
      <w:rPr>
        <w:rFonts w:ascii="Wingdings" w:hAnsi="Wingdings" w:hint="default"/>
      </w:rPr>
    </w:lvl>
    <w:lvl w:ilvl="6" w:tplc="2D325876">
      <w:start w:val="1"/>
      <w:numFmt w:val="bullet"/>
      <w:lvlText w:val=""/>
      <w:lvlJc w:val="left"/>
      <w:pPr>
        <w:ind w:left="5040" w:hanging="360"/>
      </w:pPr>
      <w:rPr>
        <w:rFonts w:ascii="Symbol" w:hAnsi="Symbol" w:hint="default"/>
      </w:rPr>
    </w:lvl>
    <w:lvl w:ilvl="7" w:tplc="037638BA">
      <w:start w:val="1"/>
      <w:numFmt w:val="bullet"/>
      <w:lvlText w:val="o"/>
      <w:lvlJc w:val="left"/>
      <w:pPr>
        <w:ind w:left="5760" w:hanging="360"/>
      </w:pPr>
      <w:rPr>
        <w:rFonts w:ascii="Courier New" w:hAnsi="Courier New" w:hint="default"/>
      </w:rPr>
    </w:lvl>
    <w:lvl w:ilvl="8" w:tplc="9EEE8E9C">
      <w:start w:val="1"/>
      <w:numFmt w:val="bullet"/>
      <w:lvlText w:val=""/>
      <w:lvlJc w:val="left"/>
      <w:pPr>
        <w:ind w:left="6480" w:hanging="360"/>
      </w:pPr>
      <w:rPr>
        <w:rFonts w:ascii="Wingdings" w:hAnsi="Wingdings" w:hint="default"/>
      </w:rPr>
    </w:lvl>
  </w:abstractNum>
  <w:abstractNum w:abstractNumId="9" w15:restartNumberingAfterBreak="0">
    <w:nsid w:val="311656F5"/>
    <w:multiLevelType w:val="hybridMultilevel"/>
    <w:tmpl w:val="EF289A88"/>
    <w:lvl w:ilvl="0" w:tplc="FFFFFFFF">
      <w:start w:val="1"/>
      <w:numFmt w:val="bullet"/>
      <w:lvlText w:val="-"/>
      <w:lvlJc w:val="left"/>
      <w:pPr>
        <w:ind w:left="720" w:hanging="360"/>
      </w:pPr>
      <w:rPr>
        <w:rFonts w:ascii="Arial Nova" w:hAnsi="Arial Nov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FB301B"/>
    <w:multiLevelType w:val="hybridMultilevel"/>
    <w:tmpl w:val="FFFFFFFF"/>
    <w:lvl w:ilvl="0" w:tplc="80884D4E">
      <w:start w:val="1"/>
      <w:numFmt w:val="decimal"/>
      <w:lvlText w:val="%1."/>
      <w:lvlJc w:val="left"/>
      <w:pPr>
        <w:ind w:left="720" w:hanging="360"/>
      </w:pPr>
    </w:lvl>
    <w:lvl w:ilvl="1" w:tplc="3D96164A">
      <w:start w:val="1"/>
      <w:numFmt w:val="lowerLetter"/>
      <w:lvlText w:val="%2."/>
      <w:lvlJc w:val="left"/>
      <w:pPr>
        <w:ind w:left="1440" w:hanging="360"/>
      </w:pPr>
    </w:lvl>
    <w:lvl w:ilvl="2" w:tplc="69E4CBBC">
      <w:start w:val="1"/>
      <w:numFmt w:val="lowerRoman"/>
      <w:lvlText w:val="%3."/>
      <w:lvlJc w:val="right"/>
      <w:pPr>
        <w:ind w:left="2160" w:hanging="180"/>
      </w:pPr>
    </w:lvl>
    <w:lvl w:ilvl="3" w:tplc="64E8B41A">
      <w:start w:val="1"/>
      <w:numFmt w:val="decimal"/>
      <w:lvlText w:val="%4."/>
      <w:lvlJc w:val="left"/>
      <w:pPr>
        <w:ind w:left="2880" w:hanging="360"/>
      </w:pPr>
    </w:lvl>
    <w:lvl w:ilvl="4" w:tplc="FC222EEE">
      <w:start w:val="1"/>
      <w:numFmt w:val="lowerLetter"/>
      <w:lvlText w:val="%5."/>
      <w:lvlJc w:val="left"/>
      <w:pPr>
        <w:ind w:left="3600" w:hanging="360"/>
      </w:pPr>
    </w:lvl>
    <w:lvl w:ilvl="5" w:tplc="C7AC8692">
      <w:start w:val="1"/>
      <w:numFmt w:val="lowerRoman"/>
      <w:lvlText w:val="%6."/>
      <w:lvlJc w:val="right"/>
      <w:pPr>
        <w:ind w:left="4320" w:hanging="180"/>
      </w:pPr>
    </w:lvl>
    <w:lvl w:ilvl="6" w:tplc="F25AFC6A">
      <w:start w:val="1"/>
      <w:numFmt w:val="decimal"/>
      <w:lvlText w:val="%7."/>
      <w:lvlJc w:val="left"/>
      <w:pPr>
        <w:ind w:left="5040" w:hanging="360"/>
      </w:pPr>
    </w:lvl>
    <w:lvl w:ilvl="7" w:tplc="349A4472">
      <w:start w:val="1"/>
      <w:numFmt w:val="lowerLetter"/>
      <w:lvlText w:val="%8."/>
      <w:lvlJc w:val="left"/>
      <w:pPr>
        <w:ind w:left="5760" w:hanging="360"/>
      </w:pPr>
    </w:lvl>
    <w:lvl w:ilvl="8" w:tplc="3C168D20">
      <w:start w:val="1"/>
      <w:numFmt w:val="lowerRoman"/>
      <w:lvlText w:val="%9."/>
      <w:lvlJc w:val="right"/>
      <w:pPr>
        <w:ind w:left="6480" w:hanging="180"/>
      </w:pPr>
    </w:lvl>
  </w:abstractNum>
  <w:abstractNum w:abstractNumId="11" w15:restartNumberingAfterBreak="0">
    <w:nsid w:val="3267502B"/>
    <w:multiLevelType w:val="hybridMultilevel"/>
    <w:tmpl w:val="FFFFFFFF"/>
    <w:lvl w:ilvl="0" w:tplc="AEF46AC6">
      <w:start w:val="1"/>
      <w:numFmt w:val="bullet"/>
      <w:lvlText w:val=""/>
      <w:lvlJc w:val="left"/>
      <w:pPr>
        <w:ind w:left="720" w:hanging="360"/>
      </w:pPr>
      <w:rPr>
        <w:rFonts w:ascii="Symbol" w:hAnsi="Symbol" w:hint="default"/>
      </w:rPr>
    </w:lvl>
    <w:lvl w:ilvl="1" w:tplc="BAA6F4D4">
      <w:start w:val="1"/>
      <w:numFmt w:val="bullet"/>
      <w:lvlText w:val="o"/>
      <w:lvlJc w:val="left"/>
      <w:pPr>
        <w:ind w:left="1440" w:hanging="360"/>
      </w:pPr>
      <w:rPr>
        <w:rFonts w:ascii="Courier New" w:hAnsi="Courier New" w:hint="default"/>
      </w:rPr>
    </w:lvl>
    <w:lvl w:ilvl="2" w:tplc="1E5AEA72">
      <w:start w:val="1"/>
      <w:numFmt w:val="bullet"/>
      <w:lvlText w:val=""/>
      <w:lvlJc w:val="left"/>
      <w:pPr>
        <w:ind w:left="2160" w:hanging="360"/>
      </w:pPr>
      <w:rPr>
        <w:rFonts w:ascii="Wingdings" w:hAnsi="Wingdings" w:hint="default"/>
      </w:rPr>
    </w:lvl>
    <w:lvl w:ilvl="3" w:tplc="DAD00B20">
      <w:start w:val="1"/>
      <w:numFmt w:val="bullet"/>
      <w:lvlText w:val=""/>
      <w:lvlJc w:val="left"/>
      <w:pPr>
        <w:ind w:left="2880" w:hanging="360"/>
      </w:pPr>
      <w:rPr>
        <w:rFonts w:ascii="Symbol" w:hAnsi="Symbol" w:hint="default"/>
      </w:rPr>
    </w:lvl>
    <w:lvl w:ilvl="4" w:tplc="3668C6CA">
      <w:start w:val="1"/>
      <w:numFmt w:val="bullet"/>
      <w:lvlText w:val="o"/>
      <w:lvlJc w:val="left"/>
      <w:pPr>
        <w:ind w:left="3600" w:hanging="360"/>
      </w:pPr>
      <w:rPr>
        <w:rFonts w:ascii="Courier New" w:hAnsi="Courier New" w:hint="default"/>
      </w:rPr>
    </w:lvl>
    <w:lvl w:ilvl="5" w:tplc="EC96CCA8">
      <w:start w:val="1"/>
      <w:numFmt w:val="bullet"/>
      <w:lvlText w:val=""/>
      <w:lvlJc w:val="left"/>
      <w:pPr>
        <w:ind w:left="4320" w:hanging="360"/>
      </w:pPr>
      <w:rPr>
        <w:rFonts w:ascii="Wingdings" w:hAnsi="Wingdings" w:hint="default"/>
      </w:rPr>
    </w:lvl>
    <w:lvl w:ilvl="6" w:tplc="0742D220">
      <w:start w:val="1"/>
      <w:numFmt w:val="bullet"/>
      <w:lvlText w:val=""/>
      <w:lvlJc w:val="left"/>
      <w:pPr>
        <w:ind w:left="5040" w:hanging="360"/>
      </w:pPr>
      <w:rPr>
        <w:rFonts w:ascii="Symbol" w:hAnsi="Symbol" w:hint="default"/>
      </w:rPr>
    </w:lvl>
    <w:lvl w:ilvl="7" w:tplc="8D7AEACC">
      <w:start w:val="1"/>
      <w:numFmt w:val="bullet"/>
      <w:lvlText w:val="o"/>
      <w:lvlJc w:val="left"/>
      <w:pPr>
        <w:ind w:left="5760" w:hanging="360"/>
      </w:pPr>
      <w:rPr>
        <w:rFonts w:ascii="Courier New" w:hAnsi="Courier New" w:hint="default"/>
      </w:rPr>
    </w:lvl>
    <w:lvl w:ilvl="8" w:tplc="289C55F0">
      <w:start w:val="1"/>
      <w:numFmt w:val="bullet"/>
      <w:lvlText w:val=""/>
      <w:lvlJc w:val="left"/>
      <w:pPr>
        <w:ind w:left="6480" w:hanging="360"/>
      </w:pPr>
      <w:rPr>
        <w:rFonts w:ascii="Wingdings" w:hAnsi="Wingdings" w:hint="default"/>
      </w:rPr>
    </w:lvl>
  </w:abstractNum>
  <w:abstractNum w:abstractNumId="12" w15:restartNumberingAfterBreak="0">
    <w:nsid w:val="35524AF1"/>
    <w:multiLevelType w:val="hybridMultilevel"/>
    <w:tmpl w:val="FFFFFFFF"/>
    <w:lvl w:ilvl="0" w:tplc="718CA794">
      <w:start w:val="1"/>
      <w:numFmt w:val="bullet"/>
      <w:lvlText w:val=""/>
      <w:lvlJc w:val="left"/>
      <w:pPr>
        <w:ind w:left="720" w:hanging="360"/>
      </w:pPr>
      <w:rPr>
        <w:rFonts w:ascii="Symbol" w:hAnsi="Symbol" w:hint="default"/>
      </w:rPr>
    </w:lvl>
    <w:lvl w:ilvl="1" w:tplc="7A3246EA">
      <w:start w:val="1"/>
      <w:numFmt w:val="bullet"/>
      <w:lvlText w:val="o"/>
      <w:lvlJc w:val="left"/>
      <w:pPr>
        <w:ind w:left="1440" w:hanging="360"/>
      </w:pPr>
      <w:rPr>
        <w:rFonts w:ascii="Courier New" w:hAnsi="Courier New" w:hint="default"/>
      </w:rPr>
    </w:lvl>
    <w:lvl w:ilvl="2" w:tplc="FCD2AE7C">
      <w:start w:val="1"/>
      <w:numFmt w:val="bullet"/>
      <w:lvlText w:val=""/>
      <w:lvlJc w:val="left"/>
      <w:pPr>
        <w:ind w:left="2160" w:hanging="360"/>
      </w:pPr>
      <w:rPr>
        <w:rFonts w:ascii="Wingdings" w:hAnsi="Wingdings" w:hint="default"/>
      </w:rPr>
    </w:lvl>
    <w:lvl w:ilvl="3" w:tplc="67F6C254">
      <w:start w:val="1"/>
      <w:numFmt w:val="bullet"/>
      <w:lvlText w:val=""/>
      <w:lvlJc w:val="left"/>
      <w:pPr>
        <w:ind w:left="2880" w:hanging="360"/>
      </w:pPr>
      <w:rPr>
        <w:rFonts w:ascii="Symbol" w:hAnsi="Symbol" w:hint="default"/>
      </w:rPr>
    </w:lvl>
    <w:lvl w:ilvl="4" w:tplc="9266FF1E">
      <w:start w:val="1"/>
      <w:numFmt w:val="bullet"/>
      <w:lvlText w:val="o"/>
      <w:lvlJc w:val="left"/>
      <w:pPr>
        <w:ind w:left="3600" w:hanging="360"/>
      </w:pPr>
      <w:rPr>
        <w:rFonts w:ascii="Courier New" w:hAnsi="Courier New" w:hint="default"/>
      </w:rPr>
    </w:lvl>
    <w:lvl w:ilvl="5" w:tplc="CF42C048">
      <w:start w:val="1"/>
      <w:numFmt w:val="bullet"/>
      <w:lvlText w:val=""/>
      <w:lvlJc w:val="left"/>
      <w:pPr>
        <w:ind w:left="4320" w:hanging="360"/>
      </w:pPr>
      <w:rPr>
        <w:rFonts w:ascii="Wingdings" w:hAnsi="Wingdings" w:hint="default"/>
      </w:rPr>
    </w:lvl>
    <w:lvl w:ilvl="6" w:tplc="1C8CAA6C">
      <w:start w:val="1"/>
      <w:numFmt w:val="bullet"/>
      <w:lvlText w:val=""/>
      <w:lvlJc w:val="left"/>
      <w:pPr>
        <w:ind w:left="5040" w:hanging="360"/>
      </w:pPr>
      <w:rPr>
        <w:rFonts w:ascii="Symbol" w:hAnsi="Symbol" w:hint="default"/>
      </w:rPr>
    </w:lvl>
    <w:lvl w:ilvl="7" w:tplc="8C088686">
      <w:start w:val="1"/>
      <w:numFmt w:val="bullet"/>
      <w:lvlText w:val="o"/>
      <w:lvlJc w:val="left"/>
      <w:pPr>
        <w:ind w:left="5760" w:hanging="360"/>
      </w:pPr>
      <w:rPr>
        <w:rFonts w:ascii="Courier New" w:hAnsi="Courier New" w:hint="default"/>
      </w:rPr>
    </w:lvl>
    <w:lvl w:ilvl="8" w:tplc="51CC7B4C">
      <w:start w:val="1"/>
      <w:numFmt w:val="bullet"/>
      <w:lvlText w:val=""/>
      <w:lvlJc w:val="left"/>
      <w:pPr>
        <w:ind w:left="6480" w:hanging="360"/>
      </w:pPr>
      <w:rPr>
        <w:rFonts w:ascii="Wingdings" w:hAnsi="Wingdings" w:hint="default"/>
      </w:rPr>
    </w:lvl>
  </w:abstractNum>
  <w:abstractNum w:abstractNumId="13" w15:restartNumberingAfterBreak="0">
    <w:nsid w:val="38DE5A1C"/>
    <w:multiLevelType w:val="hybridMultilevel"/>
    <w:tmpl w:val="FFFFFFFF"/>
    <w:lvl w:ilvl="0" w:tplc="4BA0CBF6">
      <w:start w:val="1"/>
      <w:numFmt w:val="bullet"/>
      <w:lvlText w:val=""/>
      <w:lvlJc w:val="left"/>
      <w:pPr>
        <w:ind w:left="720" w:hanging="360"/>
      </w:pPr>
      <w:rPr>
        <w:rFonts w:ascii="Symbol" w:hAnsi="Symbol" w:hint="default"/>
      </w:rPr>
    </w:lvl>
    <w:lvl w:ilvl="1" w:tplc="2C26030E">
      <w:start w:val="1"/>
      <w:numFmt w:val="bullet"/>
      <w:lvlText w:val="o"/>
      <w:lvlJc w:val="left"/>
      <w:pPr>
        <w:ind w:left="1440" w:hanging="360"/>
      </w:pPr>
      <w:rPr>
        <w:rFonts w:ascii="Courier New" w:hAnsi="Courier New" w:hint="default"/>
      </w:rPr>
    </w:lvl>
    <w:lvl w:ilvl="2" w:tplc="9CCCBE50">
      <w:start w:val="1"/>
      <w:numFmt w:val="bullet"/>
      <w:lvlText w:val=""/>
      <w:lvlJc w:val="left"/>
      <w:pPr>
        <w:ind w:left="2160" w:hanging="360"/>
      </w:pPr>
      <w:rPr>
        <w:rFonts w:ascii="Wingdings" w:hAnsi="Wingdings" w:hint="default"/>
      </w:rPr>
    </w:lvl>
    <w:lvl w:ilvl="3" w:tplc="AB5C636C">
      <w:start w:val="1"/>
      <w:numFmt w:val="bullet"/>
      <w:lvlText w:val=""/>
      <w:lvlJc w:val="left"/>
      <w:pPr>
        <w:ind w:left="2880" w:hanging="360"/>
      </w:pPr>
      <w:rPr>
        <w:rFonts w:ascii="Symbol" w:hAnsi="Symbol" w:hint="default"/>
      </w:rPr>
    </w:lvl>
    <w:lvl w:ilvl="4" w:tplc="ADFC3080">
      <w:start w:val="1"/>
      <w:numFmt w:val="bullet"/>
      <w:lvlText w:val="o"/>
      <w:lvlJc w:val="left"/>
      <w:pPr>
        <w:ind w:left="3600" w:hanging="360"/>
      </w:pPr>
      <w:rPr>
        <w:rFonts w:ascii="Courier New" w:hAnsi="Courier New" w:hint="default"/>
      </w:rPr>
    </w:lvl>
    <w:lvl w:ilvl="5" w:tplc="0E1A664C">
      <w:start w:val="1"/>
      <w:numFmt w:val="bullet"/>
      <w:lvlText w:val=""/>
      <w:lvlJc w:val="left"/>
      <w:pPr>
        <w:ind w:left="4320" w:hanging="360"/>
      </w:pPr>
      <w:rPr>
        <w:rFonts w:ascii="Wingdings" w:hAnsi="Wingdings" w:hint="default"/>
      </w:rPr>
    </w:lvl>
    <w:lvl w:ilvl="6" w:tplc="CC32397E">
      <w:start w:val="1"/>
      <w:numFmt w:val="bullet"/>
      <w:lvlText w:val=""/>
      <w:lvlJc w:val="left"/>
      <w:pPr>
        <w:ind w:left="5040" w:hanging="360"/>
      </w:pPr>
      <w:rPr>
        <w:rFonts w:ascii="Symbol" w:hAnsi="Symbol" w:hint="default"/>
      </w:rPr>
    </w:lvl>
    <w:lvl w:ilvl="7" w:tplc="177C5FF4">
      <w:start w:val="1"/>
      <w:numFmt w:val="bullet"/>
      <w:lvlText w:val="o"/>
      <w:lvlJc w:val="left"/>
      <w:pPr>
        <w:ind w:left="5760" w:hanging="360"/>
      </w:pPr>
      <w:rPr>
        <w:rFonts w:ascii="Courier New" w:hAnsi="Courier New" w:hint="default"/>
      </w:rPr>
    </w:lvl>
    <w:lvl w:ilvl="8" w:tplc="9140E30C">
      <w:start w:val="1"/>
      <w:numFmt w:val="bullet"/>
      <w:lvlText w:val=""/>
      <w:lvlJc w:val="left"/>
      <w:pPr>
        <w:ind w:left="6480" w:hanging="360"/>
      </w:pPr>
      <w:rPr>
        <w:rFonts w:ascii="Wingdings" w:hAnsi="Wingdings" w:hint="default"/>
      </w:rPr>
    </w:lvl>
  </w:abstractNum>
  <w:abstractNum w:abstractNumId="14" w15:restartNumberingAfterBreak="0">
    <w:nsid w:val="39BE5F31"/>
    <w:multiLevelType w:val="hybridMultilevel"/>
    <w:tmpl w:val="2744BC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030EFC"/>
    <w:multiLevelType w:val="hybridMultilevel"/>
    <w:tmpl w:val="600C07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911A21"/>
    <w:multiLevelType w:val="hybridMultilevel"/>
    <w:tmpl w:val="D17632B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7B7A61"/>
    <w:multiLevelType w:val="hybridMultilevel"/>
    <w:tmpl w:val="FFFFFFFF"/>
    <w:lvl w:ilvl="0" w:tplc="75CA21A4">
      <w:start w:val="1"/>
      <w:numFmt w:val="bullet"/>
      <w:lvlText w:val=""/>
      <w:lvlJc w:val="left"/>
      <w:pPr>
        <w:ind w:left="720" w:hanging="360"/>
      </w:pPr>
      <w:rPr>
        <w:rFonts w:ascii="Symbol" w:hAnsi="Symbol" w:hint="default"/>
      </w:rPr>
    </w:lvl>
    <w:lvl w:ilvl="1" w:tplc="F65A93B8">
      <w:start w:val="1"/>
      <w:numFmt w:val="bullet"/>
      <w:lvlText w:val="o"/>
      <w:lvlJc w:val="left"/>
      <w:pPr>
        <w:ind w:left="1440" w:hanging="360"/>
      </w:pPr>
      <w:rPr>
        <w:rFonts w:ascii="Courier New" w:hAnsi="Courier New" w:hint="default"/>
      </w:rPr>
    </w:lvl>
    <w:lvl w:ilvl="2" w:tplc="91502886">
      <w:start w:val="1"/>
      <w:numFmt w:val="bullet"/>
      <w:lvlText w:val=""/>
      <w:lvlJc w:val="left"/>
      <w:pPr>
        <w:ind w:left="2160" w:hanging="360"/>
      </w:pPr>
      <w:rPr>
        <w:rFonts w:ascii="Wingdings" w:hAnsi="Wingdings" w:hint="default"/>
      </w:rPr>
    </w:lvl>
    <w:lvl w:ilvl="3" w:tplc="2B6C1D48">
      <w:start w:val="1"/>
      <w:numFmt w:val="bullet"/>
      <w:lvlText w:val=""/>
      <w:lvlJc w:val="left"/>
      <w:pPr>
        <w:ind w:left="2880" w:hanging="360"/>
      </w:pPr>
      <w:rPr>
        <w:rFonts w:ascii="Symbol" w:hAnsi="Symbol" w:hint="default"/>
      </w:rPr>
    </w:lvl>
    <w:lvl w:ilvl="4" w:tplc="CEF8AE5E">
      <w:start w:val="1"/>
      <w:numFmt w:val="bullet"/>
      <w:lvlText w:val="o"/>
      <w:lvlJc w:val="left"/>
      <w:pPr>
        <w:ind w:left="3600" w:hanging="360"/>
      </w:pPr>
      <w:rPr>
        <w:rFonts w:ascii="Courier New" w:hAnsi="Courier New" w:hint="default"/>
      </w:rPr>
    </w:lvl>
    <w:lvl w:ilvl="5" w:tplc="FD3CB35A">
      <w:start w:val="1"/>
      <w:numFmt w:val="bullet"/>
      <w:lvlText w:val=""/>
      <w:lvlJc w:val="left"/>
      <w:pPr>
        <w:ind w:left="4320" w:hanging="360"/>
      </w:pPr>
      <w:rPr>
        <w:rFonts w:ascii="Wingdings" w:hAnsi="Wingdings" w:hint="default"/>
      </w:rPr>
    </w:lvl>
    <w:lvl w:ilvl="6" w:tplc="0EF40B28">
      <w:start w:val="1"/>
      <w:numFmt w:val="bullet"/>
      <w:lvlText w:val=""/>
      <w:lvlJc w:val="left"/>
      <w:pPr>
        <w:ind w:left="5040" w:hanging="360"/>
      </w:pPr>
      <w:rPr>
        <w:rFonts w:ascii="Symbol" w:hAnsi="Symbol" w:hint="default"/>
      </w:rPr>
    </w:lvl>
    <w:lvl w:ilvl="7" w:tplc="447E0324">
      <w:start w:val="1"/>
      <w:numFmt w:val="bullet"/>
      <w:lvlText w:val="o"/>
      <w:lvlJc w:val="left"/>
      <w:pPr>
        <w:ind w:left="5760" w:hanging="360"/>
      </w:pPr>
      <w:rPr>
        <w:rFonts w:ascii="Courier New" w:hAnsi="Courier New" w:hint="default"/>
      </w:rPr>
    </w:lvl>
    <w:lvl w:ilvl="8" w:tplc="D2860D2C">
      <w:start w:val="1"/>
      <w:numFmt w:val="bullet"/>
      <w:lvlText w:val=""/>
      <w:lvlJc w:val="left"/>
      <w:pPr>
        <w:ind w:left="6480" w:hanging="360"/>
      </w:pPr>
      <w:rPr>
        <w:rFonts w:ascii="Wingdings" w:hAnsi="Wingdings" w:hint="default"/>
      </w:rPr>
    </w:lvl>
  </w:abstractNum>
  <w:abstractNum w:abstractNumId="18" w15:restartNumberingAfterBreak="0">
    <w:nsid w:val="479149E1"/>
    <w:multiLevelType w:val="hybridMultilevel"/>
    <w:tmpl w:val="FFFFFFFF"/>
    <w:lvl w:ilvl="0" w:tplc="E7B6C64C">
      <w:start w:val="1"/>
      <w:numFmt w:val="bullet"/>
      <w:lvlText w:val=""/>
      <w:lvlJc w:val="left"/>
      <w:pPr>
        <w:ind w:left="720" w:hanging="360"/>
      </w:pPr>
      <w:rPr>
        <w:rFonts w:ascii="Symbol" w:hAnsi="Symbol" w:hint="default"/>
      </w:rPr>
    </w:lvl>
    <w:lvl w:ilvl="1" w:tplc="D9FE86B4">
      <w:start w:val="1"/>
      <w:numFmt w:val="bullet"/>
      <w:lvlText w:val="o"/>
      <w:lvlJc w:val="left"/>
      <w:pPr>
        <w:ind w:left="1440" w:hanging="360"/>
      </w:pPr>
      <w:rPr>
        <w:rFonts w:ascii="Courier New" w:hAnsi="Courier New" w:hint="default"/>
      </w:rPr>
    </w:lvl>
    <w:lvl w:ilvl="2" w:tplc="51C66DA2">
      <w:start w:val="1"/>
      <w:numFmt w:val="bullet"/>
      <w:lvlText w:val=""/>
      <w:lvlJc w:val="left"/>
      <w:pPr>
        <w:ind w:left="2160" w:hanging="360"/>
      </w:pPr>
      <w:rPr>
        <w:rFonts w:ascii="Wingdings" w:hAnsi="Wingdings" w:hint="default"/>
      </w:rPr>
    </w:lvl>
    <w:lvl w:ilvl="3" w:tplc="72C80626">
      <w:start w:val="1"/>
      <w:numFmt w:val="bullet"/>
      <w:lvlText w:val=""/>
      <w:lvlJc w:val="left"/>
      <w:pPr>
        <w:ind w:left="2880" w:hanging="360"/>
      </w:pPr>
      <w:rPr>
        <w:rFonts w:ascii="Symbol" w:hAnsi="Symbol" w:hint="default"/>
      </w:rPr>
    </w:lvl>
    <w:lvl w:ilvl="4" w:tplc="45E83366">
      <w:start w:val="1"/>
      <w:numFmt w:val="bullet"/>
      <w:lvlText w:val="o"/>
      <w:lvlJc w:val="left"/>
      <w:pPr>
        <w:ind w:left="3600" w:hanging="360"/>
      </w:pPr>
      <w:rPr>
        <w:rFonts w:ascii="Courier New" w:hAnsi="Courier New" w:hint="default"/>
      </w:rPr>
    </w:lvl>
    <w:lvl w:ilvl="5" w:tplc="3BA824B0">
      <w:start w:val="1"/>
      <w:numFmt w:val="bullet"/>
      <w:lvlText w:val=""/>
      <w:lvlJc w:val="left"/>
      <w:pPr>
        <w:ind w:left="4320" w:hanging="360"/>
      </w:pPr>
      <w:rPr>
        <w:rFonts w:ascii="Wingdings" w:hAnsi="Wingdings" w:hint="default"/>
      </w:rPr>
    </w:lvl>
    <w:lvl w:ilvl="6" w:tplc="F7E23092">
      <w:start w:val="1"/>
      <w:numFmt w:val="bullet"/>
      <w:lvlText w:val=""/>
      <w:lvlJc w:val="left"/>
      <w:pPr>
        <w:ind w:left="5040" w:hanging="360"/>
      </w:pPr>
      <w:rPr>
        <w:rFonts w:ascii="Symbol" w:hAnsi="Symbol" w:hint="default"/>
      </w:rPr>
    </w:lvl>
    <w:lvl w:ilvl="7" w:tplc="98CC4434">
      <w:start w:val="1"/>
      <w:numFmt w:val="bullet"/>
      <w:lvlText w:val="o"/>
      <w:lvlJc w:val="left"/>
      <w:pPr>
        <w:ind w:left="5760" w:hanging="360"/>
      </w:pPr>
      <w:rPr>
        <w:rFonts w:ascii="Courier New" w:hAnsi="Courier New" w:hint="default"/>
      </w:rPr>
    </w:lvl>
    <w:lvl w:ilvl="8" w:tplc="E1C84372">
      <w:start w:val="1"/>
      <w:numFmt w:val="bullet"/>
      <w:lvlText w:val=""/>
      <w:lvlJc w:val="left"/>
      <w:pPr>
        <w:ind w:left="6480" w:hanging="360"/>
      </w:pPr>
      <w:rPr>
        <w:rFonts w:ascii="Wingdings" w:hAnsi="Wingdings" w:hint="default"/>
      </w:rPr>
    </w:lvl>
  </w:abstractNum>
  <w:abstractNum w:abstractNumId="19" w15:restartNumberingAfterBreak="0">
    <w:nsid w:val="4E677C04"/>
    <w:multiLevelType w:val="hybridMultilevel"/>
    <w:tmpl w:val="FFFFFFFF"/>
    <w:lvl w:ilvl="0" w:tplc="11E6EE8E">
      <w:start w:val="1"/>
      <w:numFmt w:val="bullet"/>
      <w:lvlText w:val=""/>
      <w:lvlJc w:val="left"/>
      <w:pPr>
        <w:ind w:left="720" w:hanging="360"/>
      </w:pPr>
      <w:rPr>
        <w:rFonts w:ascii="Symbol" w:hAnsi="Symbol" w:hint="default"/>
      </w:rPr>
    </w:lvl>
    <w:lvl w:ilvl="1" w:tplc="6EEA8858">
      <w:start w:val="1"/>
      <w:numFmt w:val="bullet"/>
      <w:lvlText w:val="o"/>
      <w:lvlJc w:val="left"/>
      <w:pPr>
        <w:ind w:left="1440" w:hanging="360"/>
      </w:pPr>
      <w:rPr>
        <w:rFonts w:ascii="Courier New" w:hAnsi="Courier New" w:hint="default"/>
      </w:rPr>
    </w:lvl>
    <w:lvl w:ilvl="2" w:tplc="01927D4C">
      <w:start w:val="1"/>
      <w:numFmt w:val="bullet"/>
      <w:lvlText w:val=""/>
      <w:lvlJc w:val="left"/>
      <w:pPr>
        <w:ind w:left="2160" w:hanging="360"/>
      </w:pPr>
      <w:rPr>
        <w:rFonts w:ascii="Wingdings" w:hAnsi="Wingdings" w:hint="default"/>
      </w:rPr>
    </w:lvl>
    <w:lvl w:ilvl="3" w:tplc="64301F8A">
      <w:start w:val="1"/>
      <w:numFmt w:val="bullet"/>
      <w:lvlText w:val=""/>
      <w:lvlJc w:val="left"/>
      <w:pPr>
        <w:ind w:left="2880" w:hanging="360"/>
      </w:pPr>
      <w:rPr>
        <w:rFonts w:ascii="Symbol" w:hAnsi="Symbol" w:hint="default"/>
      </w:rPr>
    </w:lvl>
    <w:lvl w:ilvl="4" w:tplc="50A05884">
      <w:start w:val="1"/>
      <w:numFmt w:val="bullet"/>
      <w:lvlText w:val="o"/>
      <w:lvlJc w:val="left"/>
      <w:pPr>
        <w:ind w:left="3600" w:hanging="360"/>
      </w:pPr>
      <w:rPr>
        <w:rFonts w:ascii="Courier New" w:hAnsi="Courier New" w:hint="default"/>
      </w:rPr>
    </w:lvl>
    <w:lvl w:ilvl="5" w:tplc="556EB756">
      <w:start w:val="1"/>
      <w:numFmt w:val="bullet"/>
      <w:lvlText w:val=""/>
      <w:lvlJc w:val="left"/>
      <w:pPr>
        <w:ind w:left="4320" w:hanging="360"/>
      </w:pPr>
      <w:rPr>
        <w:rFonts w:ascii="Wingdings" w:hAnsi="Wingdings" w:hint="default"/>
      </w:rPr>
    </w:lvl>
    <w:lvl w:ilvl="6" w:tplc="E86AEAB8">
      <w:start w:val="1"/>
      <w:numFmt w:val="bullet"/>
      <w:lvlText w:val=""/>
      <w:lvlJc w:val="left"/>
      <w:pPr>
        <w:ind w:left="5040" w:hanging="360"/>
      </w:pPr>
      <w:rPr>
        <w:rFonts w:ascii="Symbol" w:hAnsi="Symbol" w:hint="default"/>
      </w:rPr>
    </w:lvl>
    <w:lvl w:ilvl="7" w:tplc="1D1037C8">
      <w:start w:val="1"/>
      <w:numFmt w:val="bullet"/>
      <w:lvlText w:val="o"/>
      <w:lvlJc w:val="left"/>
      <w:pPr>
        <w:ind w:left="5760" w:hanging="360"/>
      </w:pPr>
      <w:rPr>
        <w:rFonts w:ascii="Courier New" w:hAnsi="Courier New" w:hint="default"/>
      </w:rPr>
    </w:lvl>
    <w:lvl w:ilvl="8" w:tplc="63704550">
      <w:start w:val="1"/>
      <w:numFmt w:val="bullet"/>
      <w:lvlText w:val=""/>
      <w:lvlJc w:val="left"/>
      <w:pPr>
        <w:ind w:left="6480" w:hanging="360"/>
      </w:pPr>
      <w:rPr>
        <w:rFonts w:ascii="Wingdings" w:hAnsi="Wingdings" w:hint="default"/>
      </w:rPr>
    </w:lvl>
  </w:abstractNum>
  <w:abstractNum w:abstractNumId="20" w15:restartNumberingAfterBreak="0">
    <w:nsid w:val="50A4689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14169AC"/>
    <w:multiLevelType w:val="hybridMultilevel"/>
    <w:tmpl w:val="FFFFFFFF"/>
    <w:lvl w:ilvl="0" w:tplc="6F14E322">
      <w:start w:val="1"/>
      <w:numFmt w:val="bullet"/>
      <w:lvlText w:val=""/>
      <w:lvlJc w:val="left"/>
      <w:pPr>
        <w:ind w:left="720" w:hanging="360"/>
      </w:pPr>
      <w:rPr>
        <w:rFonts w:ascii="Symbol" w:hAnsi="Symbol" w:hint="default"/>
      </w:rPr>
    </w:lvl>
    <w:lvl w:ilvl="1" w:tplc="3F064D1A">
      <w:start w:val="1"/>
      <w:numFmt w:val="bullet"/>
      <w:lvlText w:val="o"/>
      <w:lvlJc w:val="left"/>
      <w:pPr>
        <w:ind w:left="1440" w:hanging="360"/>
      </w:pPr>
      <w:rPr>
        <w:rFonts w:ascii="Courier New" w:hAnsi="Courier New" w:hint="default"/>
      </w:rPr>
    </w:lvl>
    <w:lvl w:ilvl="2" w:tplc="631C9572">
      <w:start w:val="1"/>
      <w:numFmt w:val="bullet"/>
      <w:lvlText w:val=""/>
      <w:lvlJc w:val="left"/>
      <w:pPr>
        <w:ind w:left="2160" w:hanging="360"/>
      </w:pPr>
      <w:rPr>
        <w:rFonts w:ascii="Wingdings" w:hAnsi="Wingdings" w:hint="default"/>
      </w:rPr>
    </w:lvl>
    <w:lvl w:ilvl="3" w:tplc="B2586F3A">
      <w:start w:val="1"/>
      <w:numFmt w:val="bullet"/>
      <w:lvlText w:val=""/>
      <w:lvlJc w:val="left"/>
      <w:pPr>
        <w:ind w:left="2880" w:hanging="360"/>
      </w:pPr>
      <w:rPr>
        <w:rFonts w:ascii="Symbol" w:hAnsi="Symbol" w:hint="default"/>
      </w:rPr>
    </w:lvl>
    <w:lvl w:ilvl="4" w:tplc="A5A68002">
      <w:start w:val="1"/>
      <w:numFmt w:val="bullet"/>
      <w:lvlText w:val="o"/>
      <w:lvlJc w:val="left"/>
      <w:pPr>
        <w:ind w:left="3600" w:hanging="360"/>
      </w:pPr>
      <w:rPr>
        <w:rFonts w:ascii="Courier New" w:hAnsi="Courier New" w:hint="default"/>
      </w:rPr>
    </w:lvl>
    <w:lvl w:ilvl="5" w:tplc="501A4CE8">
      <w:start w:val="1"/>
      <w:numFmt w:val="bullet"/>
      <w:lvlText w:val=""/>
      <w:lvlJc w:val="left"/>
      <w:pPr>
        <w:ind w:left="4320" w:hanging="360"/>
      </w:pPr>
      <w:rPr>
        <w:rFonts w:ascii="Wingdings" w:hAnsi="Wingdings" w:hint="default"/>
      </w:rPr>
    </w:lvl>
    <w:lvl w:ilvl="6" w:tplc="B66CEE20">
      <w:start w:val="1"/>
      <w:numFmt w:val="bullet"/>
      <w:lvlText w:val=""/>
      <w:lvlJc w:val="left"/>
      <w:pPr>
        <w:ind w:left="5040" w:hanging="360"/>
      </w:pPr>
      <w:rPr>
        <w:rFonts w:ascii="Symbol" w:hAnsi="Symbol" w:hint="default"/>
      </w:rPr>
    </w:lvl>
    <w:lvl w:ilvl="7" w:tplc="C6A42780">
      <w:start w:val="1"/>
      <w:numFmt w:val="bullet"/>
      <w:lvlText w:val="o"/>
      <w:lvlJc w:val="left"/>
      <w:pPr>
        <w:ind w:left="5760" w:hanging="360"/>
      </w:pPr>
      <w:rPr>
        <w:rFonts w:ascii="Courier New" w:hAnsi="Courier New" w:hint="default"/>
      </w:rPr>
    </w:lvl>
    <w:lvl w:ilvl="8" w:tplc="C4D0F528">
      <w:start w:val="1"/>
      <w:numFmt w:val="bullet"/>
      <w:lvlText w:val=""/>
      <w:lvlJc w:val="left"/>
      <w:pPr>
        <w:ind w:left="6480" w:hanging="360"/>
      </w:pPr>
      <w:rPr>
        <w:rFonts w:ascii="Wingdings" w:hAnsi="Wingdings" w:hint="default"/>
      </w:rPr>
    </w:lvl>
  </w:abstractNum>
  <w:abstractNum w:abstractNumId="22" w15:restartNumberingAfterBreak="0">
    <w:nsid w:val="51E32B44"/>
    <w:multiLevelType w:val="hybridMultilevel"/>
    <w:tmpl w:val="FFFFFFFF"/>
    <w:lvl w:ilvl="0" w:tplc="37066E46">
      <w:start w:val="1"/>
      <w:numFmt w:val="bullet"/>
      <w:lvlText w:val=""/>
      <w:lvlJc w:val="left"/>
      <w:pPr>
        <w:ind w:left="720" w:hanging="360"/>
      </w:pPr>
      <w:rPr>
        <w:rFonts w:ascii="Symbol" w:hAnsi="Symbol" w:hint="default"/>
      </w:rPr>
    </w:lvl>
    <w:lvl w:ilvl="1" w:tplc="025245FC">
      <w:start w:val="1"/>
      <w:numFmt w:val="bullet"/>
      <w:lvlText w:val="o"/>
      <w:lvlJc w:val="left"/>
      <w:pPr>
        <w:ind w:left="1440" w:hanging="360"/>
      </w:pPr>
      <w:rPr>
        <w:rFonts w:ascii="Courier New" w:hAnsi="Courier New" w:hint="default"/>
      </w:rPr>
    </w:lvl>
    <w:lvl w:ilvl="2" w:tplc="333AC344">
      <w:start w:val="1"/>
      <w:numFmt w:val="bullet"/>
      <w:lvlText w:val=""/>
      <w:lvlJc w:val="left"/>
      <w:pPr>
        <w:ind w:left="2160" w:hanging="360"/>
      </w:pPr>
      <w:rPr>
        <w:rFonts w:ascii="Wingdings" w:hAnsi="Wingdings" w:hint="default"/>
      </w:rPr>
    </w:lvl>
    <w:lvl w:ilvl="3" w:tplc="7B167E40">
      <w:start w:val="1"/>
      <w:numFmt w:val="bullet"/>
      <w:lvlText w:val=""/>
      <w:lvlJc w:val="left"/>
      <w:pPr>
        <w:ind w:left="2880" w:hanging="360"/>
      </w:pPr>
      <w:rPr>
        <w:rFonts w:ascii="Symbol" w:hAnsi="Symbol" w:hint="default"/>
      </w:rPr>
    </w:lvl>
    <w:lvl w:ilvl="4" w:tplc="D51C2F36">
      <w:start w:val="1"/>
      <w:numFmt w:val="bullet"/>
      <w:lvlText w:val="o"/>
      <w:lvlJc w:val="left"/>
      <w:pPr>
        <w:ind w:left="3600" w:hanging="360"/>
      </w:pPr>
      <w:rPr>
        <w:rFonts w:ascii="Courier New" w:hAnsi="Courier New" w:hint="default"/>
      </w:rPr>
    </w:lvl>
    <w:lvl w:ilvl="5" w:tplc="A33CC74E">
      <w:start w:val="1"/>
      <w:numFmt w:val="bullet"/>
      <w:lvlText w:val=""/>
      <w:lvlJc w:val="left"/>
      <w:pPr>
        <w:ind w:left="4320" w:hanging="360"/>
      </w:pPr>
      <w:rPr>
        <w:rFonts w:ascii="Wingdings" w:hAnsi="Wingdings" w:hint="default"/>
      </w:rPr>
    </w:lvl>
    <w:lvl w:ilvl="6" w:tplc="9D9A8B34">
      <w:start w:val="1"/>
      <w:numFmt w:val="bullet"/>
      <w:lvlText w:val=""/>
      <w:lvlJc w:val="left"/>
      <w:pPr>
        <w:ind w:left="5040" w:hanging="360"/>
      </w:pPr>
      <w:rPr>
        <w:rFonts w:ascii="Symbol" w:hAnsi="Symbol" w:hint="default"/>
      </w:rPr>
    </w:lvl>
    <w:lvl w:ilvl="7" w:tplc="B5424182">
      <w:start w:val="1"/>
      <w:numFmt w:val="bullet"/>
      <w:lvlText w:val="o"/>
      <w:lvlJc w:val="left"/>
      <w:pPr>
        <w:ind w:left="5760" w:hanging="360"/>
      </w:pPr>
      <w:rPr>
        <w:rFonts w:ascii="Courier New" w:hAnsi="Courier New" w:hint="default"/>
      </w:rPr>
    </w:lvl>
    <w:lvl w:ilvl="8" w:tplc="98EE8E52">
      <w:start w:val="1"/>
      <w:numFmt w:val="bullet"/>
      <w:lvlText w:val=""/>
      <w:lvlJc w:val="left"/>
      <w:pPr>
        <w:ind w:left="6480" w:hanging="360"/>
      </w:pPr>
      <w:rPr>
        <w:rFonts w:ascii="Wingdings" w:hAnsi="Wingdings" w:hint="default"/>
      </w:rPr>
    </w:lvl>
  </w:abstractNum>
  <w:abstractNum w:abstractNumId="23" w15:restartNumberingAfterBreak="0">
    <w:nsid w:val="539B1F51"/>
    <w:multiLevelType w:val="hybridMultilevel"/>
    <w:tmpl w:val="B9EE7352"/>
    <w:lvl w:ilvl="0" w:tplc="31F03A44">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F09389F"/>
    <w:multiLevelType w:val="hybridMultilevel"/>
    <w:tmpl w:val="FFFFFFFF"/>
    <w:lvl w:ilvl="0" w:tplc="C0E6D6CE">
      <w:start w:val="1"/>
      <w:numFmt w:val="bullet"/>
      <w:lvlText w:val=""/>
      <w:lvlJc w:val="left"/>
      <w:pPr>
        <w:ind w:left="720" w:hanging="360"/>
      </w:pPr>
      <w:rPr>
        <w:rFonts w:ascii="Symbol" w:hAnsi="Symbol" w:hint="default"/>
      </w:rPr>
    </w:lvl>
    <w:lvl w:ilvl="1" w:tplc="22BCF79A">
      <w:start w:val="1"/>
      <w:numFmt w:val="bullet"/>
      <w:lvlText w:val="o"/>
      <w:lvlJc w:val="left"/>
      <w:pPr>
        <w:ind w:left="1440" w:hanging="360"/>
      </w:pPr>
      <w:rPr>
        <w:rFonts w:ascii="Courier New" w:hAnsi="Courier New" w:hint="default"/>
      </w:rPr>
    </w:lvl>
    <w:lvl w:ilvl="2" w:tplc="62443476">
      <w:start w:val="1"/>
      <w:numFmt w:val="bullet"/>
      <w:lvlText w:val=""/>
      <w:lvlJc w:val="left"/>
      <w:pPr>
        <w:ind w:left="2160" w:hanging="360"/>
      </w:pPr>
      <w:rPr>
        <w:rFonts w:ascii="Wingdings" w:hAnsi="Wingdings" w:hint="default"/>
      </w:rPr>
    </w:lvl>
    <w:lvl w:ilvl="3" w:tplc="DC1E0C7A">
      <w:start w:val="1"/>
      <w:numFmt w:val="bullet"/>
      <w:lvlText w:val=""/>
      <w:lvlJc w:val="left"/>
      <w:pPr>
        <w:ind w:left="2880" w:hanging="360"/>
      </w:pPr>
      <w:rPr>
        <w:rFonts w:ascii="Symbol" w:hAnsi="Symbol" w:hint="default"/>
      </w:rPr>
    </w:lvl>
    <w:lvl w:ilvl="4" w:tplc="1FE4DFFA">
      <w:start w:val="1"/>
      <w:numFmt w:val="bullet"/>
      <w:lvlText w:val="o"/>
      <w:lvlJc w:val="left"/>
      <w:pPr>
        <w:ind w:left="3600" w:hanging="360"/>
      </w:pPr>
      <w:rPr>
        <w:rFonts w:ascii="Courier New" w:hAnsi="Courier New" w:hint="default"/>
      </w:rPr>
    </w:lvl>
    <w:lvl w:ilvl="5" w:tplc="200E12E4">
      <w:start w:val="1"/>
      <w:numFmt w:val="bullet"/>
      <w:lvlText w:val=""/>
      <w:lvlJc w:val="left"/>
      <w:pPr>
        <w:ind w:left="4320" w:hanging="360"/>
      </w:pPr>
      <w:rPr>
        <w:rFonts w:ascii="Wingdings" w:hAnsi="Wingdings" w:hint="default"/>
      </w:rPr>
    </w:lvl>
    <w:lvl w:ilvl="6" w:tplc="F288FF90">
      <w:start w:val="1"/>
      <w:numFmt w:val="bullet"/>
      <w:lvlText w:val=""/>
      <w:lvlJc w:val="left"/>
      <w:pPr>
        <w:ind w:left="5040" w:hanging="360"/>
      </w:pPr>
      <w:rPr>
        <w:rFonts w:ascii="Symbol" w:hAnsi="Symbol" w:hint="default"/>
      </w:rPr>
    </w:lvl>
    <w:lvl w:ilvl="7" w:tplc="BACA8EFC">
      <w:start w:val="1"/>
      <w:numFmt w:val="bullet"/>
      <w:lvlText w:val="o"/>
      <w:lvlJc w:val="left"/>
      <w:pPr>
        <w:ind w:left="5760" w:hanging="360"/>
      </w:pPr>
      <w:rPr>
        <w:rFonts w:ascii="Courier New" w:hAnsi="Courier New" w:hint="default"/>
      </w:rPr>
    </w:lvl>
    <w:lvl w:ilvl="8" w:tplc="C4C2CEA4">
      <w:start w:val="1"/>
      <w:numFmt w:val="bullet"/>
      <w:lvlText w:val=""/>
      <w:lvlJc w:val="left"/>
      <w:pPr>
        <w:ind w:left="6480" w:hanging="360"/>
      </w:pPr>
      <w:rPr>
        <w:rFonts w:ascii="Wingdings" w:hAnsi="Wingdings" w:hint="default"/>
      </w:rPr>
    </w:lvl>
  </w:abstractNum>
  <w:abstractNum w:abstractNumId="25" w15:restartNumberingAfterBreak="0">
    <w:nsid w:val="619D7F60"/>
    <w:multiLevelType w:val="hybridMultilevel"/>
    <w:tmpl w:val="FFFFFFFF"/>
    <w:lvl w:ilvl="0" w:tplc="BA887BA6">
      <w:start w:val="1"/>
      <w:numFmt w:val="bullet"/>
      <w:lvlText w:val=""/>
      <w:lvlJc w:val="left"/>
      <w:pPr>
        <w:ind w:left="720" w:hanging="360"/>
      </w:pPr>
      <w:rPr>
        <w:rFonts w:ascii="Symbol" w:hAnsi="Symbol" w:hint="default"/>
      </w:rPr>
    </w:lvl>
    <w:lvl w:ilvl="1" w:tplc="20BAD7B6">
      <w:start w:val="1"/>
      <w:numFmt w:val="bullet"/>
      <w:lvlText w:val="o"/>
      <w:lvlJc w:val="left"/>
      <w:pPr>
        <w:ind w:left="1440" w:hanging="360"/>
      </w:pPr>
      <w:rPr>
        <w:rFonts w:ascii="Courier New" w:hAnsi="Courier New" w:hint="default"/>
      </w:rPr>
    </w:lvl>
    <w:lvl w:ilvl="2" w:tplc="FBEC5758">
      <w:start w:val="1"/>
      <w:numFmt w:val="bullet"/>
      <w:lvlText w:val=""/>
      <w:lvlJc w:val="left"/>
      <w:pPr>
        <w:ind w:left="2160" w:hanging="360"/>
      </w:pPr>
      <w:rPr>
        <w:rFonts w:ascii="Wingdings" w:hAnsi="Wingdings" w:hint="default"/>
      </w:rPr>
    </w:lvl>
    <w:lvl w:ilvl="3" w:tplc="2C9A7AE4">
      <w:start w:val="1"/>
      <w:numFmt w:val="bullet"/>
      <w:lvlText w:val=""/>
      <w:lvlJc w:val="left"/>
      <w:pPr>
        <w:ind w:left="2880" w:hanging="360"/>
      </w:pPr>
      <w:rPr>
        <w:rFonts w:ascii="Symbol" w:hAnsi="Symbol" w:hint="default"/>
      </w:rPr>
    </w:lvl>
    <w:lvl w:ilvl="4" w:tplc="0D501812">
      <w:start w:val="1"/>
      <w:numFmt w:val="bullet"/>
      <w:lvlText w:val="o"/>
      <w:lvlJc w:val="left"/>
      <w:pPr>
        <w:ind w:left="3600" w:hanging="360"/>
      </w:pPr>
      <w:rPr>
        <w:rFonts w:ascii="Courier New" w:hAnsi="Courier New" w:hint="default"/>
      </w:rPr>
    </w:lvl>
    <w:lvl w:ilvl="5" w:tplc="BA5CF670">
      <w:start w:val="1"/>
      <w:numFmt w:val="bullet"/>
      <w:lvlText w:val=""/>
      <w:lvlJc w:val="left"/>
      <w:pPr>
        <w:ind w:left="4320" w:hanging="360"/>
      </w:pPr>
      <w:rPr>
        <w:rFonts w:ascii="Wingdings" w:hAnsi="Wingdings" w:hint="default"/>
      </w:rPr>
    </w:lvl>
    <w:lvl w:ilvl="6" w:tplc="EBF01926">
      <w:start w:val="1"/>
      <w:numFmt w:val="bullet"/>
      <w:lvlText w:val=""/>
      <w:lvlJc w:val="left"/>
      <w:pPr>
        <w:ind w:left="5040" w:hanging="360"/>
      </w:pPr>
      <w:rPr>
        <w:rFonts w:ascii="Symbol" w:hAnsi="Symbol" w:hint="default"/>
      </w:rPr>
    </w:lvl>
    <w:lvl w:ilvl="7" w:tplc="12906240">
      <w:start w:val="1"/>
      <w:numFmt w:val="bullet"/>
      <w:lvlText w:val="o"/>
      <w:lvlJc w:val="left"/>
      <w:pPr>
        <w:ind w:left="5760" w:hanging="360"/>
      </w:pPr>
      <w:rPr>
        <w:rFonts w:ascii="Courier New" w:hAnsi="Courier New" w:hint="default"/>
      </w:rPr>
    </w:lvl>
    <w:lvl w:ilvl="8" w:tplc="BB2AB2B0">
      <w:start w:val="1"/>
      <w:numFmt w:val="bullet"/>
      <w:lvlText w:val=""/>
      <w:lvlJc w:val="left"/>
      <w:pPr>
        <w:ind w:left="6480" w:hanging="360"/>
      </w:pPr>
      <w:rPr>
        <w:rFonts w:ascii="Wingdings" w:hAnsi="Wingdings" w:hint="default"/>
      </w:rPr>
    </w:lvl>
  </w:abstractNum>
  <w:abstractNum w:abstractNumId="26" w15:restartNumberingAfterBreak="0">
    <w:nsid w:val="64C92C50"/>
    <w:multiLevelType w:val="hybridMultilevel"/>
    <w:tmpl w:val="FFFFFFFF"/>
    <w:lvl w:ilvl="0" w:tplc="4EB4E2D0">
      <w:start w:val="1"/>
      <w:numFmt w:val="bullet"/>
      <w:lvlText w:val=""/>
      <w:lvlJc w:val="left"/>
      <w:pPr>
        <w:ind w:left="720" w:hanging="360"/>
      </w:pPr>
      <w:rPr>
        <w:rFonts w:ascii="Symbol" w:hAnsi="Symbol" w:hint="default"/>
      </w:rPr>
    </w:lvl>
    <w:lvl w:ilvl="1" w:tplc="DA86E390">
      <w:start w:val="1"/>
      <w:numFmt w:val="bullet"/>
      <w:lvlText w:val="o"/>
      <w:lvlJc w:val="left"/>
      <w:pPr>
        <w:ind w:left="1440" w:hanging="360"/>
      </w:pPr>
      <w:rPr>
        <w:rFonts w:ascii="Courier New" w:hAnsi="Courier New" w:hint="default"/>
      </w:rPr>
    </w:lvl>
    <w:lvl w:ilvl="2" w:tplc="A2865D1A">
      <w:start w:val="1"/>
      <w:numFmt w:val="bullet"/>
      <w:lvlText w:val=""/>
      <w:lvlJc w:val="left"/>
      <w:pPr>
        <w:ind w:left="2160" w:hanging="360"/>
      </w:pPr>
      <w:rPr>
        <w:rFonts w:ascii="Wingdings" w:hAnsi="Wingdings" w:hint="default"/>
      </w:rPr>
    </w:lvl>
    <w:lvl w:ilvl="3" w:tplc="427A8F68">
      <w:start w:val="1"/>
      <w:numFmt w:val="bullet"/>
      <w:lvlText w:val=""/>
      <w:lvlJc w:val="left"/>
      <w:pPr>
        <w:ind w:left="2880" w:hanging="360"/>
      </w:pPr>
      <w:rPr>
        <w:rFonts w:ascii="Symbol" w:hAnsi="Symbol" w:hint="default"/>
      </w:rPr>
    </w:lvl>
    <w:lvl w:ilvl="4" w:tplc="EB4E9106">
      <w:start w:val="1"/>
      <w:numFmt w:val="bullet"/>
      <w:lvlText w:val="o"/>
      <w:lvlJc w:val="left"/>
      <w:pPr>
        <w:ind w:left="3600" w:hanging="360"/>
      </w:pPr>
      <w:rPr>
        <w:rFonts w:ascii="Courier New" w:hAnsi="Courier New" w:hint="default"/>
      </w:rPr>
    </w:lvl>
    <w:lvl w:ilvl="5" w:tplc="04FA354C">
      <w:start w:val="1"/>
      <w:numFmt w:val="bullet"/>
      <w:lvlText w:val=""/>
      <w:lvlJc w:val="left"/>
      <w:pPr>
        <w:ind w:left="4320" w:hanging="360"/>
      </w:pPr>
      <w:rPr>
        <w:rFonts w:ascii="Wingdings" w:hAnsi="Wingdings" w:hint="default"/>
      </w:rPr>
    </w:lvl>
    <w:lvl w:ilvl="6" w:tplc="F394339E">
      <w:start w:val="1"/>
      <w:numFmt w:val="bullet"/>
      <w:lvlText w:val=""/>
      <w:lvlJc w:val="left"/>
      <w:pPr>
        <w:ind w:left="5040" w:hanging="360"/>
      </w:pPr>
      <w:rPr>
        <w:rFonts w:ascii="Symbol" w:hAnsi="Symbol" w:hint="default"/>
      </w:rPr>
    </w:lvl>
    <w:lvl w:ilvl="7" w:tplc="B9C43DFC">
      <w:start w:val="1"/>
      <w:numFmt w:val="bullet"/>
      <w:lvlText w:val="o"/>
      <w:lvlJc w:val="left"/>
      <w:pPr>
        <w:ind w:left="5760" w:hanging="360"/>
      </w:pPr>
      <w:rPr>
        <w:rFonts w:ascii="Courier New" w:hAnsi="Courier New" w:hint="default"/>
      </w:rPr>
    </w:lvl>
    <w:lvl w:ilvl="8" w:tplc="7420532A">
      <w:start w:val="1"/>
      <w:numFmt w:val="bullet"/>
      <w:lvlText w:val=""/>
      <w:lvlJc w:val="left"/>
      <w:pPr>
        <w:ind w:left="6480" w:hanging="360"/>
      </w:pPr>
      <w:rPr>
        <w:rFonts w:ascii="Wingdings" w:hAnsi="Wingdings" w:hint="default"/>
      </w:rPr>
    </w:lvl>
  </w:abstractNum>
  <w:abstractNum w:abstractNumId="27" w15:restartNumberingAfterBreak="0">
    <w:nsid w:val="67975F4D"/>
    <w:multiLevelType w:val="hybridMultilevel"/>
    <w:tmpl w:val="DCA42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9390752"/>
    <w:multiLevelType w:val="hybridMultilevel"/>
    <w:tmpl w:val="6D3ACC84"/>
    <w:lvl w:ilvl="0" w:tplc="8250A8A0">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3A5856"/>
    <w:multiLevelType w:val="hybridMultilevel"/>
    <w:tmpl w:val="37B68B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6C0B99"/>
    <w:multiLevelType w:val="multilevel"/>
    <w:tmpl w:val="AFF01DA8"/>
    <w:lvl w:ilvl="0">
      <w:start w:val="1"/>
      <w:numFmt w:val="decimal"/>
      <w:lvlText w:val="%1."/>
      <w:lvlJc w:val="left"/>
      <w:pPr>
        <w:ind w:left="440" w:hanging="360"/>
      </w:pPr>
      <w:rPr>
        <w:rFonts w:hint="default"/>
      </w:rPr>
    </w:lvl>
    <w:lvl w:ilvl="1">
      <w:start w:val="1"/>
      <w:numFmt w:val="decimal"/>
      <w:isLgl/>
      <w:lvlText w:val="%1.%2"/>
      <w:lvlJc w:val="left"/>
      <w:pPr>
        <w:ind w:left="800" w:hanging="720"/>
      </w:pPr>
      <w:rPr>
        <w:rFonts w:hint="default"/>
      </w:rPr>
    </w:lvl>
    <w:lvl w:ilvl="2">
      <w:start w:val="1"/>
      <w:numFmt w:val="decimal"/>
      <w:isLgl/>
      <w:lvlText w:val="%1.%2.%3"/>
      <w:lvlJc w:val="left"/>
      <w:pPr>
        <w:ind w:left="800" w:hanging="720"/>
      </w:pPr>
      <w:rPr>
        <w:rFonts w:hint="default"/>
      </w:rPr>
    </w:lvl>
    <w:lvl w:ilvl="3">
      <w:start w:val="1"/>
      <w:numFmt w:val="decimal"/>
      <w:isLgl/>
      <w:lvlText w:val="%1.%2.%3.%4"/>
      <w:lvlJc w:val="left"/>
      <w:pPr>
        <w:ind w:left="1160" w:hanging="1080"/>
      </w:pPr>
      <w:rPr>
        <w:rFonts w:hint="default"/>
      </w:rPr>
    </w:lvl>
    <w:lvl w:ilvl="4">
      <w:start w:val="1"/>
      <w:numFmt w:val="decimal"/>
      <w:isLgl/>
      <w:lvlText w:val="%1.%2.%3.%4.%5"/>
      <w:lvlJc w:val="left"/>
      <w:pPr>
        <w:ind w:left="1160" w:hanging="1080"/>
      </w:pPr>
      <w:rPr>
        <w:rFonts w:hint="default"/>
      </w:rPr>
    </w:lvl>
    <w:lvl w:ilvl="5">
      <w:start w:val="1"/>
      <w:numFmt w:val="decimal"/>
      <w:isLgl/>
      <w:lvlText w:val="%1.%2.%3.%4.%5.%6"/>
      <w:lvlJc w:val="left"/>
      <w:pPr>
        <w:ind w:left="1520" w:hanging="1440"/>
      </w:pPr>
      <w:rPr>
        <w:rFonts w:hint="default"/>
      </w:rPr>
    </w:lvl>
    <w:lvl w:ilvl="6">
      <w:start w:val="1"/>
      <w:numFmt w:val="decimal"/>
      <w:isLgl/>
      <w:lvlText w:val="%1.%2.%3.%4.%5.%6.%7"/>
      <w:lvlJc w:val="left"/>
      <w:pPr>
        <w:ind w:left="1880" w:hanging="1800"/>
      </w:pPr>
      <w:rPr>
        <w:rFonts w:hint="default"/>
      </w:rPr>
    </w:lvl>
    <w:lvl w:ilvl="7">
      <w:start w:val="1"/>
      <w:numFmt w:val="decimal"/>
      <w:isLgl/>
      <w:lvlText w:val="%1.%2.%3.%4.%5.%6.%7.%8"/>
      <w:lvlJc w:val="left"/>
      <w:pPr>
        <w:ind w:left="1880" w:hanging="1800"/>
      </w:pPr>
      <w:rPr>
        <w:rFonts w:hint="default"/>
      </w:rPr>
    </w:lvl>
    <w:lvl w:ilvl="8">
      <w:start w:val="1"/>
      <w:numFmt w:val="decimal"/>
      <w:isLgl/>
      <w:lvlText w:val="%1.%2.%3.%4.%5.%6.%7.%8.%9"/>
      <w:lvlJc w:val="left"/>
      <w:pPr>
        <w:ind w:left="2240" w:hanging="2160"/>
      </w:pPr>
      <w:rPr>
        <w:rFonts w:hint="default"/>
      </w:rPr>
    </w:lvl>
  </w:abstractNum>
  <w:abstractNum w:abstractNumId="31" w15:restartNumberingAfterBreak="0">
    <w:nsid w:val="78103EA1"/>
    <w:multiLevelType w:val="hybridMultilevel"/>
    <w:tmpl w:val="FFFFFFFF"/>
    <w:lvl w:ilvl="0" w:tplc="F010348E">
      <w:start w:val="1"/>
      <w:numFmt w:val="bullet"/>
      <w:lvlText w:val=""/>
      <w:lvlJc w:val="left"/>
      <w:pPr>
        <w:ind w:left="720" w:hanging="360"/>
      </w:pPr>
      <w:rPr>
        <w:rFonts w:ascii="Symbol" w:hAnsi="Symbol" w:hint="default"/>
      </w:rPr>
    </w:lvl>
    <w:lvl w:ilvl="1" w:tplc="91921EAA">
      <w:start w:val="1"/>
      <w:numFmt w:val="bullet"/>
      <w:lvlText w:val="o"/>
      <w:lvlJc w:val="left"/>
      <w:pPr>
        <w:ind w:left="1440" w:hanging="360"/>
      </w:pPr>
      <w:rPr>
        <w:rFonts w:ascii="Courier New" w:hAnsi="Courier New" w:hint="default"/>
      </w:rPr>
    </w:lvl>
    <w:lvl w:ilvl="2" w:tplc="B8784B04">
      <w:start w:val="1"/>
      <w:numFmt w:val="bullet"/>
      <w:lvlText w:val=""/>
      <w:lvlJc w:val="left"/>
      <w:pPr>
        <w:ind w:left="2160" w:hanging="360"/>
      </w:pPr>
      <w:rPr>
        <w:rFonts w:ascii="Wingdings" w:hAnsi="Wingdings" w:hint="default"/>
      </w:rPr>
    </w:lvl>
    <w:lvl w:ilvl="3" w:tplc="6D3AE4C2">
      <w:start w:val="1"/>
      <w:numFmt w:val="bullet"/>
      <w:lvlText w:val=""/>
      <w:lvlJc w:val="left"/>
      <w:pPr>
        <w:ind w:left="2880" w:hanging="360"/>
      </w:pPr>
      <w:rPr>
        <w:rFonts w:ascii="Symbol" w:hAnsi="Symbol" w:hint="default"/>
      </w:rPr>
    </w:lvl>
    <w:lvl w:ilvl="4" w:tplc="A1F82D8C">
      <w:start w:val="1"/>
      <w:numFmt w:val="bullet"/>
      <w:lvlText w:val="o"/>
      <w:lvlJc w:val="left"/>
      <w:pPr>
        <w:ind w:left="3600" w:hanging="360"/>
      </w:pPr>
      <w:rPr>
        <w:rFonts w:ascii="Courier New" w:hAnsi="Courier New" w:hint="default"/>
      </w:rPr>
    </w:lvl>
    <w:lvl w:ilvl="5" w:tplc="CFE2B4C0">
      <w:start w:val="1"/>
      <w:numFmt w:val="bullet"/>
      <w:lvlText w:val=""/>
      <w:lvlJc w:val="left"/>
      <w:pPr>
        <w:ind w:left="4320" w:hanging="360"/>
      </w:pPr>
      <w:rPr>
        <w:rFonts w:ascii="Wingdings" w:hAnsi="Wingdings" w:hint="default"/>
      </w:rPr>
    </w:lvl>
    <w:lvl w:ilvl="6" w:tplc="C8980CE8">
      <w:start w:val="1"/>
      <w:numFmt w:val="bullet"/>
      <w:lvlText w:val=""/>
      <w:lvlJc w:val="left"/>
      <w:pPr>
        <w:ind w:left="5040" w:hanging="360"/>
      </w:pPr>
      <w:rPr>
        <w:rFonts w:ascii="Symbol" w:hAnsi="Symbol" w:hint="default"/>
      </w:rPr>
    </w:lvl>
    <w:lvl w:ilvl="7" w:tplc="7BDABA56">
      <w:start w:val="1"/>
      <w:numFmt w:val="bullet"/>
      <w:lvlText w:val="o"/>
      <w:lvlJc w:val="left"/>
      <w:pPr>
        <w:ind w:left="5760" w:hanging="360"/>
      </w:pPr>
      <w:rPr>
        <w:rFonts w:ascii="Courier New" w:hAnsi="Courier New" w:hint="default"/>
      </w:rPr>
    </w:lvl>
    <w:lvl w:ilvl="8" w:tplc="04FEE1E8">
      <w:start w:val="1"/>
      <w:numFmt w:val="bullet"/>
      <w:lvlText w:val=""/>
      <w:lvlJc w:val="left"/>
      <w:pPr>
        <w:ind w:left="6480" w:hanging="360"/>
      </w:pPr>
      <w:rPr>
        <w:rFonts w:ascii="Wingdings" w:hAnsi="Wingdings" w:hint="default"/>
      </w:rPr>
    </w:lvl>
  </w:abstractNum>
  <w:abstractNum w:abstractNumId="32" w15:restartNumberingAfterBreak="0">
    <w:nsid w:val="7AB53660"/>
    <w:multiLevelType w:val="hybridMultilevel"/>
    <w:tmpl w:val="845401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29"/>
  </w:num>
  <w:num w:numId="4">
    <w:abstractNumId w:val="32"/>
  </w:num>
  <w:num w:numId="5">
    <w:abstractNumId w:val="0"/>
  </w:num>
  <w:num w:numId="6">
    <w:abstractNumId w:val="9"/>
  </w:num>
  <w:num w:numId="7">
    <w:abstractNumId w:val="15"/>
  </w:num>
  <w:num w:numId="8">
    <w:abstractNumId w:val="22"/>
  </w:num>
  <w:num w:numId="9">
    <w:abstractNumId w:val="7"/>
  </w:num>
  <w:num w:numId="10">
    <w:abstractNumId w:val="3"/>
  </w:num>
  <w:num w:numId="11">
    <w:abstractNumId w:val="17"/>
  </w:num>
  <w:num w:numId="12">
    <w:abstractNumId w:val="25"/>
  </w:num>
  <w:num w:numId="13">
    <w:abstractNumId w:val="24"/>
  </w:num>
  <w:num w:numId="14">
    <w:abstractNumId w:val="4"/>
  </w:num>
  <w:num w:numId="15">
    <w:abstractNumId w:val="30"/>
  </w:num>
  <w:num w:numId="16">
    <w:abstractNumId w:val="27"/>
  </w:num>
  <w:num w:numId="17">
    <w:abstractNumId w:val="14"/>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6"/>
  </w:num>
  <w:num w:numId="21">
    <w:abstractNumId w:val="31"/>
  </w:num>
  <w:num w:numId="22">
    <w:abstractNumId w:val="13"/>
  </w:num>
  <w:num w:numId="23">
    <w:abstractNumId w:val="1"/>
  </w:num>
  <w:num w:numId="24">
    <w:abstractNumId w:val="2"/>
  </w:num>
  <w:num w:numId="25">
    <w:abstractNumId w:val="19"/>
  </w:num>
  <w:num w:numId="26">
    <w:abstractNumId w:val="11"/>
  </w:num>
  <w:num w:numId="27">
    <w:abstractNumId w:val="5"/>
  </w:num>
  <w:num w:numId="28">
    <w:abstractNumId w:val="8"/>
  </w:num>
  <w:num w:numId="29">
    <w:abstractNumId w:val="12"/>
  </w:num>
  <w:num w:numId="30">
    <w:abstractNumId w:val="21"/>
  </w:num>
  <w:num w:numId="31">
    <w:abstractNumId w:val="10"/>
  </w:num>
  <w:num w:numId="32">
    <w:abstractNumId w:val="6"/>
  </w:num>
  <w:num w:numId="33">
    <w:abstractNumId w:val="28"/>
  </w:num>
  <w:num w:numId="34">
    <w:abstractNumId w:val="2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mires, Luca">
    <w15:presenceInfo w15:providerId="AD" w15:userId="S::Luca.Ramires@royallondon.com::585415ca-4285-437c-8f94-402964eeee45"/>
  </w15:person>
  <w15:person w15:author="Ramires, Luca [2]">
    <w15:presenceInfo w15:providerId="AD" w15:userId="S::luca.ramires@royallondon.com::585415ca-4285-437c-8f94-402964eeee45"/>
  </w15:person>
  <w15:person w15:author="Ekambaram, Dhuruvan">
    <w15:presenceInfo w15:providerId="AD" w15:userId="S::dhuruvan.ekambaram@royallondon.com::c39fa09f-d4aa-423f-b1d5-3ca57d3d04d1"/>
  </w15:person>
  <w15:person w15:author="Baskar, Ramasamy">
    <w15:presenceInfo w15:providerId="AD" w15:userId="S::Ramasamy.Baskar@royallondon.com::8f283d35-500d-4b51-a8ea-69f5cfea63c6"/>
  </w15:person>
  <w15:person w15:author="Worlock, Stephen">
    <w15:presenceInfo w15:providerId="AD" w15:userId="S::Stephen.Worlock@royallondon.com::be82ce97-223c-488c-a37b-c308a076124a"/>
  </w15:person>
  <w15:person w15:author="Murphy, Ed">
    <w15:presenceInfo w15:providerId="AD" w15:userId="S::Ed.Murphy@royallondon.com::cd9a8829-4120-4cf4-8d03-863ad686e7a5"/>
  </w15:person>
  <w15:person w15:author="Raja, Prasanna">
    <w15:presenceInfo w15:providerId="AD" w15:userId="S::prasanna.raja@royallondon.com::4b1b3fb1-bfa9-4953-9662-f376b477e9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B87"/>
    <w:rsid w:val="000030AF"/>
    <w:rsid w:val="00006C44"/>
    <w:rsid w:val="000102BD"/>
    <w:rsid w:val="00011533"/>
    <w:rsid w:val="0001230B"/>
    <w:rsid w:val="00013591"/>
    <w:rsid w:val="000152AF"/>
    <w:rsid w:val="0002026C"/>
    <w:rsid w:val="00021907"/>
    <w:rsid w:val="00025EB0"/>
    <w:rsid w:val="000268D2"/>
    <w:rsid w:val="00026D09"/>
    <w:rsid w:val="0002761B"/>
    <w:rsid w:val="000278EA"/>
    <w:rsid w:val="00031286"/>
    <w:rsid w:val="00031591"/>
    <w:rsid w:val="00032A89"/>
    <w:rsid w:val="00033006"/>
    <w:rsid w:val="0003346F"/>
    <w:rsid w:val="00035126"/>
    <w:rsid w:val="00036D61"/>
    <w:rsid w:val="00041C6D"/>
    <w:rsid w:val="000467FC"/>
    <w:rsid w:val="00047C6C"/>
    <w:rsid w:val="00051132"/>
    <w:rsid w:val="000535C8"/>
    <w:rsid w:val="00053DA5"/>
    <w:rsid w:val="000624E4"/>
    <w:rsid w:val="000627CB"/>
    <w:rsid w:val="00062DD5"/>
    <w:rsid w:val="000636EB"/>
    <w:rsid w:val="0007071F"/>
    <w:rsid w:val="000710C5"/>
    <w:rsid w:val="000745D8"/>
    <w:rsid w:val="00076204"/>
    <w:rsid w:val="0008275B"/>
    <w:rsid w:val="00082A86"/>
    <w:rsid w:val="00082D67"/>
    <w:rsid w:val="00082DD4"/>
    <w:rsid w:val="0008622A"/>
    <w:rsid w:val="00086903"/>
    <w:rsid w:val="00087FDA"/>
    <w:rsid w:val="00092420"/>
    <w:rsid w:val="000A08A8"/>
    <w:rsid w:val="000A2F5F"/>
    <w:rsid w:val="000A5E13"/>
    <w:rsid w:val="000A7662"/>
    <w:rsid w:val="000A7746"/>
    <w:rsid w:val="000B0136"/>
    <w:rsid w:val="000B5268"/>
    <w:rsid w:val="000B5EE9"/>
    <w:rsid w:val="000C22BF"/>
    <w:rsid w:val="000C6790"/>
    <w:rsid w:val="000C6FF8"/>
    <w:rsid w:val="000D04E7"/>
    <w:rsid w:val="000D1883"/>
    <w:rsid w:val="000D4718"/>
    <w:rsid w:val="000D4934"/>
    <w:rsid w:val="000D54D2"/>
    <w:rsid w:val="000D607B"/>
    <w:rsid w:val="000D775D"/>
    <w:rsid w:val="000D7B64"/>
    <w:rsid w:val="000E6B10"/>
    <w:rsid w:val="000F2BB9"/>
    <w:rsid w:val="000F2FE7"/>
    <w:rsid w:val="000F500C"/>
    <w:rsid w:val="000F6EBC"/>
    <w:rsid w:val="001015EB"/>
    <w:rsid w:val="001040ED"/>
    <w:rsid w:val="001077FB"/>
    <w:rsid w:val="00110486"/>
    <w:rsid w:val="00110E1D"/>
    <w:rsid w:val="0011328D"/>
    <w:rsid w:val="0011433B"/>
    <w:rsid w:val="001145DF"/>
    <w:rsid w:val="0012148C"/>
    <w:rsid w:val="00122C99"/>
    <w:rsid w:val="00122F62"/>
    <w:rsid w:val="00123F6C"/>
    <w:rsid w:val="00125798"/>
    <w:rsid w:val="00125C81"/>
    <w:rsid w:val="001264B3"/>
    <w:rsid w:val="00133C31"/>
    <w:rsid w:val="00134BDC"/>
    <w:rsid w:val="001477EA"/>
    <w:rsid w:val="00153959"/>
    <w:rsid w:val="00153F98"/>
    <w:rsid w:val="00156ABC"/>
    <w:rsid w:val="00162DA6"/>
    <w:rsid w:val="001652C9"/>
    <w:rsid w:val="001655DA"/>
    <w:rsid w:val="001667B6"/>
    <w:rsid w:val="0017228C"/>
    <w:rsid w:val="00173966"/>
    <w:rsid w:val="00176A9A"/>
    <w:rsid w:val="00177163"/>
    <w:rsid w:val="00180A3E"/>
    <w:rsid w:val="0019046D"/>
    <w:rsid w:val="00190CC3"/>
    <w:rsid w:val="001939FE"/>
    <w:rsid w:val="001A0F1B"/>
    <w:rsid w:val="001A2FDA"/>
    <w:rsid w:val="001B097B"/>
    <w:rsid w:val="001B52E9"/>
    <w:rsid w:val="001B5D1A"/>
    <w:rsid w:val="001C11D5"/>
    <w:rsid w:val="001C6D34"/>
    <w:rsid w:val="001D0E82"/>
    <w:rsid w:val="001E26E6"/>
    <w:rsid w:val="001E5CC5"/>
    <w:rsid w:val="001E7320"/>
    <w:rsid w:val="001E772E"/>
    <w:rsid w:val="001E7A8D"/>
    <w:rsid w:val="001F02E5"/>
    <w:rsid w:val="001F16D6"/>
    <w:rsid w:val="001F4A0F"/>
    <w:rsid w:val="00200A5E"/>
    <w:rsid w:val="0020321B"/>
    <w:rsid w:val="00211B87"/>
    <w:rsid w:val="00212732"/>
    <w:rsid w:val="00214A4E"/>
    <w:rsid w:val="00215376"/>
    <w:rsid w:val="00215E8B"/>
    <w:rsid w:val="0021623A"/>
    <w:rsid w:val="00216517"/>
    <w:rsid w:val="002166BB"/>
    <w:rsid w:val="00217AC2"/>
    <w:rsid w:val="00225145"/>
    <w:rsid w:val="00225BE6"/>
    <w:rsid w:val="00227F79"/>
    <w:rsid w:val="00236D2F"/>
    <w:rsid w:val="00236DE1"/>
    <w:rsid w:val="00237245"/>
    <w:rsid w:val="00240BDC"/>
    <w:rsid w:val="002414EF"/>
    <w:rsid w:val="00247ECB"/>
    <w:rsid w:val="00252B67"/>
    <w:rsid w:val="00252E7F"/>
    <w:rsid w:val="00254744"/>
    <w:rsid w:val="00257578"/>
    <w:rsid w:val="0026299E"/>
    <w:rsid w:val="00267935"/>
    <w:rsid w:val="00275BBD"/>
    <w:rsid w:val="002766CF"/>
    <w:rsid w:val="00277E0A"/>
    <w:rsid w:val="00282035"/>
    <w:rsid w:val="00293A79"/>
    <w:rsid w:val="002A4D36"/>
    <w:rsid w:val="002A5618"/>
    <w:rsid w:val="002B0152"/>
    <w:rsid w:val="002B0561"/>
    <w:rsid w:val="002B2C73"/>
    <w:rsid w:val="002B4111"/>
    <w:rsid w:val="002C3A47"/>
    <w:rsid w:val="002D196F"/>
    <w:rsid w:val="002D28A1"/>
    <w:rsid w:val="002D2A10"/>
    <w:rsid w:val="002D3D5D"/>
    <w:rsid w:val="002E6188"/>
    <w:rsid w:val="002F2C37"/>
    <w:rsid w:val="002F423D"/>
    <w:rsid w:val="002F56D3"/>
    <w:rsid w:val="002F57CA"/>
    <w:rsid w:val="002F67A9"/>
    <w:rsid w:val="002F6D7A"/>
    <w:rsid w:val="002F75F7"/>
    <w:rsid w:val="00300FAD"/>
    <w:rsid w:val="0030442E"/>
    <w:rsid w:val="00307C75"/>
    <w:rsid w:val="00312461"/>
    <w:rsid w:val="00314E37"/>
    <w:rsid w:val="0032155A"/>
    <w:rsid w:val="00324C1F"/>
    <w:rsid w:val="003265ED"/>
    <w:rsid w:val="003526C6"/>
    <w:rsid w:val="0035464D"/>
    <w:rsid w:val="00361666"/>
    <w:rsid w:val="00361ABA"/>
    <w:rsid w:val="0036261C"/>
    <w:rsid w:val="0036264A"/>
    <w:rsid w:val="00365068"/>
    <w:rsid w:val="00370C8B"/>
    <w:rsid w:val="00373864"/>
    <w:rsid w:val="00373F38"/>
    <w:rsid w:val="003741AD"/>
    <w:rsid w:val="00375089"/>
    <w:rsid w:val="00377903"/>
    <w:rsid w:val="00384EA2"/>
    <w:rsid w:val="00387C62"/>
    <w:rsid w:val="00391B0C"/>
    <w:rsid w:val="00392B5B"/>
    <w:rsid w:val="00394F13"/>
    <w:rsid w:val="003B2884"/>
    <w:rsid w:val="003B2FC5"/>
    <w:rsid w:val="003D0040"/>
    <w:rsid w:val="003D0A08"/>
    <w:rsid w:val="003D0B2D"/>
    <w:rsid w:val="003D2687"/>
    <w:rsid w:val="003D6CF0"/>
    <w:rsid w:val="003E4122"/>
    <w:rsid w:val="003E53F4"/>
    <w:rsid w:val="003F008C"/>
    <w:rsid w:val="00400E63"/>
    <w:rsid w:val="004047E4"/>
    <w:rsid w:val="004053E2"/>
    <w:rsid w:val="004063FD"/>
    <w:rsid w:val="0041193B"/>
    <w:rsid w:val="00413DC6"/>
    <w:rsid w:val="004153FC"/>
    <w:rsid w:val="004162DA"/>
    <w:rsid w:val="00417A28"/>
    <w:rsid w:val="00421C18"/>
    <w:rsid w:val="00423FC4"/>
    <w:rsid w:val="00424699"/>
    <w:rsid w:val="004278A4"/>
    <w:rsid w:val="00432EBB"/>
    <w:rsid w:val="00433C14"/>
    <w:rsid w:val="00436443"/>
    <w:rsid w:val="00436828"/>
    <w:rsid w:val="0044732C"/>
    <w:rsid w:val="00450DEE"/>
    <w:rsid w:val="00451643"/>
    <w:rsid w:val="00453F89"/>
    <w:rsid w:val="00455343"/>
    <w:rsid w:val="004801F1"/>
    <w:rsid w:val="004846E1"/>
    <w:rsid w:val="00486424"/>
    <w:rsid w:val="00486A6C"/>
    <w:rsid w:val="00492D98"/>
    <w:rsid w:val="00495771"/>
    <w:rsid w:val="004A040C"/>
    <w:rsid w:val="004A23FF"/>
    <w:rsid w:val="004A31A6"/>
    <w:rsid w:val="004A4D80"/>
    <w:rsid w:val="004C0DB0"/>
    <w:rsid w:val="004C12B1"/>
    <w:rsid w:val="004C277C"/>
    <w:rsid w:val="004C2D15"/>
    <w:rsid w:val="004C3F87"/>
    <w:rsid w:val="004C6D02"/>
    <w:rsid w:val="004D066E"/>
    <w:rsid w:val="004D0775"/>
    <w:rsid w:val="004D3C87"/>
    <w:rsid w:val="004D6F8C"/>
    <w:rsid w:val="004E2808"/>
    <w:rsid w:val="004E58CC"/>
    <w:rsid w:val="004E66F7"/>
    <w:rsid w:val="004E6E0D"/>
    <w:rsid w:val="004F1A90"/>
    <w:rsid w:val="004F61BE"/>
    <w:rsid w:val="004F6F97"/>
    <w:rsid w:val="005074E3"/>
    <w:rsid w:val="00512B24"/>
    <w:rsid w:val="005139A0"/>
    <w:rsid w:val="0051567C"/>
    <w:rsid w:val="00517D16"/>
    <w:rsid w:val="005202D2"/>
    <w:rsid w:val="00520416"/>
    <w:rsid w:val="00522B19"/>
    <w:rsid w:val="00523C3E"/>
    <w:rsid w:val="00523C7B"/>
    <w:rsid w:val="00527820"/>
    <w:rsid w:val="00527B65"/>
    <w:rsid w:val="0053043D"/>
    <w:rsid w:val="0053299B"/>
    <w:rsid w:val="0053370F"/>
    <w:rsid w:val="00533F1A"/>
    <w:rsid w:val="00535A4E"/>
    <w:rsid w:val="005421B6"/>
    <w:rsid w:val="00543904"/>
    <w:rsid w:val="00551995"/>
    <w:rsid w:val="00552CD7"/>
    <w:rsid w:val="00560007"/>
    <w:rsid w:val="00564465"/>
    <w:rsid w:val="00566572"/>
    <w:rsid w:val="005671F8"/>
    <w:rsid w:val="00567CA3"/>
    <w:rsid w:val="00567CF8"/>
    <w:rsid w:val="0057224F"/>
    <w:rsid w:val="005727E3"/>
    <w:rsid w:val="005740BC"/>
    <w:rsid w:val="005745E9"/>
    <w:rsid w:val="005749B7"/>
    <w:rsid w:val="00575ACD"/>
    <w:rsid w:val="005761EF"/>
    <w:rsid w:val="00576C43"/>
    <w:rsid w:val="00582F0B"/>
    <w:rsid w:val="00583D34"/>
    <w:rsid w:val="005951DF"/>
    <w:rsid w:val="00596BEE"/>
    <w:rsid w:val="005A23DA"/>
    <w:rsid w:val="005A57FB"/>
    <w:rsid w:val="005A57FD"/>
    <w:rsid w:val="005A6663"/>
    <w:rsid w:val="005B0B48"/>
    <w:rsid w:val="005B33B9"/>
    <w:rsid w:val="005B3C3D"/>
    <w:rsid w:val="005B43F0"/>
    <w:rsid w:val="005C11D1"/>
    <w:rsid w:val="005C494C"/>
    <w:rsid w:val="005C5255"/>
    <w:rsid w:val="005D3006"/>
    <w:rsid w:val="005D3CE9"/>
    <w:rsid w:val="005D5B50"/>
    <w:rsid w:val="005E16F1"/>
    <w:rsid w:val="005E17DF"/>
    <w:rsid w:val="005E2EB8"/>
    <w:rsid w:val="005E3D87"/>
    <w:rsid w:val="005E42F0"/>
    <w:rsid w:val="005F12D1"/>
    <w:rsid w:val="005F48C7"/>
    <w:rsid w:val="006047EF"/>
    <w:rsid w:val="0061085E"/>
    <w:rsid w:val="00612C9C"/>
    <w:rsid w:val="006236F7"/>
    <w:rsid w:val="0062724D"/>
    <w:rsid w:val="00632892"/>
    <w:rsid w:val="00632A03"/>
    <w:rsid w:val="0063518F"/>
    <w:rsid w:val="00641C0B"/>
    <w:rsid w:val="006435C9"/>
    <w:rsid w:val="006448AD"/>
    <w:rsid w:val="006469B8"/>
    <w:rsid w:val="00646B45"/>
    <w:rsid w:val="00646F6A"/>
    <w:rsid w:val="006524A2"/>
    <w:rsid w:val="00654F06"/>
    <w:rsid w:val="00662CED"/>
    <w:rsid w:val="00664C9F"/>
    <w:rsid w:val="00680510"/>
    <w:rsid w:val="00690B4D"/>
    <w:rsid w:val="006940A0"/>
    <w:rsid w:val="00695DF4"/>
    <w:rsid w:val="006960DA"/>
    <w:rsid w:val="00696AC0"/>
    <w:rsid w:val="006A6331"/>
    <w:rsid w:val="006B0875"/>
    <w:rsid w:val="006B19E4"/>
    <w:rsid w:val="006B238B"/>
    <w:rsid w:val="006B7F60"/>
    <w:rsid w:val="006C7A2F"/>
    <w:rsid w:val="006D0D4D"/>
    <w:rsid w:val="006D17D1"/>
    <w:rsid w:val="006D23EF"/>
    <w:rsid w:val="006D4511"/>
    <w:rsid w:val="006D531B"/>
    <w:rsid w:val="006D6129"/>
    <w:rsid w:val="006D7F88"/>
    <w:rsid w:val="006E0221"/>
    <w:rsid w:val="006E1062"/>
    <w:rsid w:val="006E4C56"/>
    <w:rsid w:val="006F1DC2"/>
    <w:rsid w:val="006F2B37"/>
    <w:rsid w:val="006F35CA"/>
    <w:rsid w:val="006F37AB"/>
    <w:rsid w:val="006F4355"/>
    <w:rsid w:val="006F5189"/>
    <w:rsid w:val="00702E98"/>
    <w:rsid w:val="00704A12"/>
    <w:rsid w:val="00715BDE"/>
    <w:rsid w:val="00717EAC"/>
    <w:rsid w:val="0072388B"/>
    <w:rsid w:val="00724487"/>
    <w:rsid w:val="00724F69"/>
    <w:rsid w:val="00730324"/>
    <w:rsid w:val="007371BF"/>
    <w:rsid w:val="00740386"/>
    <w:rsid w:val="0074040C"/>
    <w:rsid w:val="00744C3B"/>
    <w:rsid w:val="00744CF6"/>
    <w:rsid w:val="00745507"/>
    <w:rsid w:val="00752944"/>
    <w:rsid w:val="00754D2E"/>
    <w:rsid w:val="007568A4"/>
    <w:rsid w:val="007568BB"/>
    <w:rsid w:val="00761A17"/>
    <w:rsid w:val="007633FC"/>
    <w:rsid w:val="00764258"/>
    <w:rsid w:val="0076506C"/>
    <w:rsid w:val="007674AE"/>
    <w:rsid w:val="00772D37"/>
    <w:rsid w:val="007765DA"/>
    <w:rsid w:val="00777FE1"/>
    <w:rsid w:val="00780445"/>
    <w:rsid w:val="00782A2E"/>
    <w:rsid w:val="00782C69"/>
    <w:rsid w:val="00783C58"/>
    <w:rsid w:val="0078456D"/>
    <w:rsid w:val="007875B3"/>
    <w:rsid w:val="00791B03"/>
    <w:rsid w:val="007945DD"/>
    <w:rsid w:val="0079485C"/>
    <w:rsid w:val="00797ABA"/>
    <w:rsid w:val="007A2855"/>
    <w:rsid w:val="007A6D51"/>
    <w:rsid w:val="007C3519"/>
    <w:rsid w:val="007C3A60"/>
    <w:rsid w:val="007C3E66"/>
    <w:rsid w:val="007C58E1"/>
    <w:rsid w:val="007D1168"/>
    <w:rsid w:val="007D1456"/>
    <w:rsid w:val="007E20A0"/>
    <w:rsid w:val="007E5080"/>
    <w:rsid w:val="007E66F4"/>
    <w:rsid w:val="007E6C32"/>
    <w:rsid w:val="007F45AD"/>
    <w:rsid w:val="007F5C29"/>
    <w:rsid w:val="007F64FA"/>
    <w:rsid w:val="007F66FA"/>
    <w:rsid w:val="008027D7"/>
    <w:rsid w:val="0080512F"/>
    <w:rsid w:val="008127B7"/>
    <w:rsid w:val="00815F02"/>
    <w:rsid w:val="008173F9"/>
    <w:rsid w:val="00817D17"/>
    <w:rsid w:val="00821D3E"/>
    <w:rsid w:val="008255A4"/>
    <w:rsid w:val="00827FBF"/>
    <w:rsid w:val="00830F93"/>
    <w:rsid w:val="0083428F"/>
    <w:rsid w:val="00835403"/>
    <w:rsid w:val="008413E8"/>
    <w:rsid w:val="0084342A"/>
    <w:rsid w:val="00853EAC"/>
    <w:rsid w:val="008634EB"/>
    <w:rsid w:val="00870148"/>
    <w:rsid w:val="00870C89"/>
    <w:rsid w:val="00871BF6"/>
    <w:rsid w:val="00872A6C"/>
    <w:rsid w:val="0087672B"/>
    <w:rsid w:val="00877963"/>
    <w:rsid w:val="00877FE3"/>
    <w:rsid w:val="00880DD9"/>
    <w:rsid w:val="00881191"/>
    <w:rsid w:val="0088337E"/>
    <w:rsid w:val="00883697"/>
    <w:rsid w:val="0089364A"/>
    <w:rsid w:val="008A020C"/>
    <w:rsid w:val="008A1AB7"/>
    <w:rsid w:val="008A362D"/>
    <w:rsid w:val="008A47EA"/>
    <w:rsid w:val="008A5BF0"/>
    <w:rsid w:val="008B0C4F"/>
    <w:rsid w:val="008B2F26"/>
    <w:rsid w:val="008C29FE"/>
    <w:rsid w:val="008C3F29"/>
    <w:rsid w:val="008C449B"/>
    <w:rsid w:val="008C6762"/>
    <w:rsid w:val="008C7DD1"/>
    <w:rsid w:val="008D16FF"/>
    <w:rsid w:val="008D5F93"/>
    <w:rsid w:val="008D6BC2"/>
    <w:rsid w:val="008D71FE"/>
    <w:rsid w:val="008E619C"/>
    <w:rsid w:val="008F27D3"/>
    <w:rsid w:val="008F50C5"/>
    <w:rsid w:val="008F6C85"/>
    <w:rsid w:val="008F6E55"/>
    <w:rsid w:val="008F71EB"/>
    <w:rsid w:val="00902D91"/>
    <w:rsid w:val="0091108C"/>
    <w:rsid w:val="00912A8D"/>
    <w:rsid w:val="009150A9"/>
    <w:rsid w:val="00926D98"/>
    <w:rsid w:val="00930F79"/>
    <w:rsid w:val="009316AA"/>
    <w:rsid w:val="00934019"/>
    <w:rsid w:val="00936BDB"/>
    <w:rsid w:val="009421E7"/>
    <w:rsid w:val="009433DB"/>
    <w:rsid w:val="00945422"/>
    <w:rsid w:val="00950F23"/>
    <w:rsid w:val="00951586"/>
    <w:rsid w:val="00951E5F"/>
    <w:rsid w:val="00951E75"/>
    <w:rsid w:val="0095229F"/>
    <w:rsid w:val="009573D2"/>
    <w:rsid w:val="00957EE1"/>
    <w:rsid w:val="00962602"/>
    <w:rsid w:val="009636C8"/>
    <w:rsid w:val="00964E72"/>
    <w:rsid w:val="009712F4"/>
    <w:rsid w:val="00976C1A"/>
    <w:rsid w:val="009809C5"/>
    <w:rsid w:val="0099535C"/>
    <w:rsid w:val="00996625"/>
    <w:rsid w:val="00996BA9"/>
    <w:rsid w:val="009A3820"/>
    <w:rsid w:val="009A51B5"/>
    <w:rsid w:val="009A5F93"/>
    <w:rsid w:val="009B26DD"/>
    <w:rsid w:val="009B430E"/>
    <w:rsid w:val="009B638C"/>
    <w:rsid w:val="009C5AF0"/>
    <w:rsid w:val="009C739F"/>
    <w:rsid w:val="009C7D88"/>
    <w:rsid w:val="009D0F79"/>
    <w:rsid w:val="009D56E6"/>
    <w:rsid w:val="009D674F"/>
    <w:rsid w:val="009E1807"/>
    <w:rsid w:val="009E2CF3"/>
    <w:rsid w:val="009F16DA"/>
    <w:rsid w:val="009F1E42"/>
    <w:rsid w:val="009F6220"/>
    <w:rsid w:val="009F6264"/>
    <w:rsid w:val="00A03395"/>
    <w:rsid w:val="00A03970"/>
    <w:rsid w:val="00A04654"/>
    <w:rsid w:val="00A06871"/>
    <w:rsid w:val="00A07263"/>
    <w:rsid w:val="00A074AC"/>
    <w:rsid w:val="00A074BD"/>
    <w:rsid w:val="00A15D41"/>
    <w:rsid w:val="00A20162"/>
    <w:rsid w:val="00A25D21"/>
    <w:rsid w:val="00A26623"/>
    <w:rsid w:val="00A26B2D"/>
    <w:rsid w:val="00A31DD9"/>
    <w:rsid w:val="00A342A4"/>
    <w:rsid w:val="00A41601"/>
    <w:rsid w:val="00A52B83"/>
    <w:rsid w:val="00A611A5"/>
    <w:rsid w:val="00A719CF"/>
    <w:rsid w:val="00A72A1E"/>
    <w:rsid w:val="00A76459"/>
    <w:rsid w:val="00A82320"/>
    <w:rsid w:val="00A82DD9"/>
    <w:rsid w:val="00A9215C"/>
    <w:rsid w:val="00A9215E"/>
    <w:rsid w:val="00AA0E7E"/>
    <w:rsid w:val="00AA1EC1"/>
    <w:rsid w:val="00AA424F"/>
    <w:rsid w:val="00AA451F"/>
    <w:rsid w:val="00AA66BC"/>
    <w:rsid w:val="00AB124F"/>
    <w:rsid w:val="00AB1747"/>
    <w:rsid w:val="00AB1FAE"/>
    <w:rsid w:val="00AB7D07"/>
    <w:rsid w:val="00AC1F5C"/>
    <w:rsid w:val="00AC3BB2"/>
    <w:rsid w:val="00AC7742"/>
    <w:rsid w:val="00AD1395"/>
    <w:rsid w:val="00AE0821"/>
    <w:rsid w:val="00AE09B2"/>
    <w:rsid w:val="00AE31B1"/>
    <w:rsid w:val="00AF0D7D"/>
    <w:rsid w:val="00AF1607"/>
    <w:rsid w:val="00AF1B64"/>
    <w:rsid w:val="00AF2591"/>
    <w:rsid w:val="00AF4E3D"/>
    <w:rsid w:val="00B028F5"/>
    <w:rsid w:val="00B11A28"/>
    <w:rsid w:val="00B12BBD"/>
    <w:rsid w:val="00B1536D"/>
    <w:rsid w:val="00B31D03"/>
    <w:rsid w:val="00B34BC8"/>
    <w:rsid w:val="00B43718"/>
    <w:rsid w:val="00B45DDF"/>
    <w:rsid w:val="00B500D7"/>
    <w:rsid w:val="00B51BF9"/>
    <w:rsid w:val="00B52283"/>
    <w:rsid w:val="00B54F64"/>
    <w:rsid w:val="00B552B8"/>
    <w:rsid w:val="00B60ACF"/>
    <w:rsid w:val="00B6358A"/>
    <w:rsid w:val="00B64956"/>
    <w:rsid w:val="00B72F92"/>
    <w:rsid w:val="00B741CF"/>
    <w:rsid w:val="00B74589"/>
    <w:rsid w:val="00B745BE"/>
    <w:rsid w:val="00B8026D"/>
    <w:rsid w:val="00B807DC"/>
    <w:rsid w:val="00B80D87"/>
    <w:rsid w:val="00B83C3B"/>
    <w:rsid w:val="00B85404"/>
    <w:rsid w:val="00B91A74"/>
    <w:rsid w:val="00B91E84"/>
    <w:rsid w:val="00B938B1"/>
    <w:rsid w:val="00B93D39"/>
    <w:rsid w:val="00BA630A"/>
    <w:rsid w:val="00BB0337"/>
    <w:rsid w:val="00BB0699"/>
    <w:rsid w:val="00BB09C0"/>
    <w:rsid w:val="00BB291B"/>
    <w:rsid w:val="00BB4023"/>
    <w:rsid w:val="00BB514D"/>
    <w:rsid w:val="00BB625B"/>
    <w:rsid w:val="00BC6E76"/>
    <w:rsid w:val="00BC7350"/>
    <w:rsid w:val="00BCC980"/>
    <w:rsid w:val="00BD004F"/>
    <w:rsid w:val="00BD019F"/>
    <w:rsid w:val="00BD0CEB"/>
    <w:rsid w:val="00BD0E9D"/>
    <w:rsid w:val="00BD1DB6"/>
    <w:rsid w:val="00BD208E"/>
    <w:rsid w:val="00BD45AB"/>
    <w:rsid w:val="00BD6CD5"/>
    <w:rsid w:val="00BD7B45"/>
    <w:rsid w:val="00BE0549"/>
    <w:rsid w:val="00BE222A"/>
    <w:rsid w:val="00BE7213"/>
    <w:rsid w:val="00BF0EB4"/>
    <w:rsid w:val="00BF3A50"/>
    <w:rsid w:val="00BF7050"/>
    <w:rsid w:val="00BF7697"/>
    <w:rsid w:val="00C01A68"/>
    <w:rsid w:val="00C03F53"/>
    <w:rsid w:val="00C06DC0"/>
    <w:rsid w:val="00C12471"/>
    <w:rsid w:val="00C12600"/>
    <w:rsid w:val="00C1675D"/>
    <w:rsid w:val="00C3060D"/>
    <w:rsid w:val="00C369DE"/>
    <w:rsid w:val="00C4784C"/>
    <w:rsid w:val="00C52B29"/>
    <w:rsid w:val="00C63147"/>
    <w:rsid w:val="00C63850"/>
    <w:rsid w:val="00C6480A"/>
    <w:rsid w:val="00C707F7"/>
    <w:rsid w:val="00C708BF"/>
    <w:rsid w:val="00C71226"/>
    <w:rsid w:val="00C733AF"/>
    <w:rsid w:val="00C747C4"/>
    <w:rsid w:val="00C75D1A"/>
    <w:rsid w:val="00C76C51"/>
    <w:rsid w:val="00C76D8E"/>
    <w:rsid w:val="00C81493"/>
    <w:rsid w:val="00C84711"/>
    <w:rsid w:val="00C84851"/>
    <w:rsid w:val="00C854BE"/>
    <w:rsid w:val="00C8662A"/>
    <w:rsid w:val="00C87911"/>
    <w:rsid w:val="00C91FFE"/>
    <w:rsid w:val="00C923DD"/>
    <w:rsid w:val="00C92A40"/>
    <w:rsid w:val="00C93012"/>
    <w:rsid w:val="00C96858"/>
    <w:rsid w:val="00CA30B7"/>
    <w:rsid w:val="00CA35ED"/>
    <w:rsid w:val="00CA4570"/>
    <w:rsid w:val="00CA54B6"/>
    <w:rsid w:val="00CA5BB8"/>
    <w:rsid w:val="00CA70E9"/>
    <w:rsid w:val="00CB2F95"/>
    <w:rsid w:val="00CB4477"/>
    <w:rsid w:val="00CC1492"/>
    <w:rsid w:val="00CC2CFC"/>
    <w:rsid w:val="00CC546F"/>
    <w:rsid w:val="00CC5D9E"/>
    <w:rsid w:val="00CD145D"/>
    <w:rsid w:val="00CD2750"/>
    <w:rsid w:val="00CD48D6"/>
    <w:rsid w:val="00CD5BEE"/>
    <w:rsid w:val="00CE0592"/>
    <w:rsid w:val="00CE08EB"/>
    <w:rsid w:val="00CE4708"/>
    <w:rsid w:val="00CE4D91"/>
    <w:rsid w:val="00CE548A"/>
    <w:rsid w:val="00CF0C6E"/>
    <w:rsid w:val="00D0041D"/>
    <w:rsid w:val="00D00BE5"/>
    <w:rsid w:val="00D03187"/>
    <w:rsid w:val="00D040C4"/>
    <w:rsid w:val="00D10848"/>
    <w:rsid w:val="00D10E8C"/>
    <w:rsid w:val="00D2012D"/>
    <w:rsid w:val="00D23A5E"/>
    <w:rsid w:val="00D262C8"/>
    <w:rsid w:val="00D2661C"/>
    <w:rsid w:val="00D27344"/>
    <w:rsid w:val="00D27D5A"/>
    <w:rsid w:val="00D30FE2"/>
    <w:rsid w:val="00D33E15"/>
    <w:rsid w:val="00D42C61"/>
    <w:rsid w:val="00D444B8"/>
    <w:rsid w:val="00D46AC6"/>
    <w:rsid w:val="00D56660"/>
    <w:rsid w:val="00D61BC6"/>
    <w:rsid w:val="00D62C6C"/>
    <w:rsid w:val="00D6704D"/>
    <w:rsid w:val="00D720F6"/>
    <w:rsid w:val="00D728FA"/>
    <w:rsid w:val="00D72F7B"/>
    <w:rsid w:val="00D73785"/>
    <w:rsid w:val="00D74804"/>
    <w:rsid w:val="00D75F60"/>
    <w:rsid w:val="00D765ED"/>
    <w:rsid w:val="00D804DE"/>
    <w:rsid w:val="00D87210"/>
    <w:rsid w:val="00D9449C"/>
    <w:rsid w:val="00D95CE1"/>
    <w:rsid w:val="00D95FBB"/>
    <w:rsid w:val="00D9613E"/>
    <w:rsid w:val="00D97688"/>
    <w:rsid w:val="00DA32E1"/>
    <w:rsid w:val="00DA3AE8"/>
    <w:rsid w:val="00DB0D57"/>
    <w:rsid w:val="00DB4BE7"/>
    <w:rsid w:val="00DC0B30"/>
    <w:rsid w:val="00DC2056"/>
    <w:rsid w:val="00DC4EEC"/>
    <w:rsid w:val="00DC71A6"/>
    <w:rsid w:val="00DC7EFD"/>
    <w:rsid w:val="00DD1E47"/>
    <w:rsid w:val="00DD2DBA"/>
    <w:rsid w:val="00DD303F"/>
    <w:rsid w:val="00DD40F4"/>
    <w:rsid w:val="00DD4A46"/>
    <w:rsid w:val="00DD4ECA"/>
    <w:rsid w:val="00DE1CE8"/>
    <w:rsid w:val="00DE44B1"/>
    <w:rsid w:val="00DE5738"/>
    <w:rsid w:val="00DF5AFF"/>
    <w:rsid w:val="00E0020B"/>
    <w:rsid w:val="00E01D98"/>
    <w:rsid w:val="00E020C1"/>
    <w:rsid w:val="00E02543"/>
    <w:rsid w:val="00E07B7E"/>
    <w:rsid w:val="00E17878"/>
    <w:rsid w:val="00E225CA"/>
    <w:rsid w:val="00E243CE"/>
    <w:rsid w:val="00E251A9"/>
    <w:rsid w:val="00E2750D"/>
    <w:rsid w:val="00E3025A"/>
    <w:rsid w:val="00E3086E"/>
    <w:rsid w:val="00E4024E"/>
    <w:rsid w:val="00E412BD"/>
    <w:rsid w:val="00E4465A"/>
    <w:rsid w:val="00E4473C"/>
    <w:rsid w:val="00E463B1"/>
    <w:rsid w:val="00E50E74"/>
    <w:rsid w:val="00E553E6"/>
    <w:rsid w:val="00E565CD"/>
    <w:rsid w:val="00E5709D"/>
    <w:rsid w:val="00E60271"/>
    <w:rsid w:val="00E667B9"/>
    <w:rsid w:val="00E70DDF"/>
    <w:rsid w:val="00E7277A"/>
    <w:rsid w:val="00E75529"/>
    <w:rsid w:val="00E757DB"/>
    <w:rsid w:val="00E83283"/>
    <w:rsid w:val="00E839E0"/>
    <w:rsid w:val="00E8559B"/>
    <w:rsid w:val="00E9039C"/>
    <w:rsid w:val="00E919E1"/>
    <w:rsid w:val="00E92E54"/>
    <w:rsid w:val="00E938B8"/>
    <w:rsid w:val="00E9594F"/>
    <w:rsid w:val="00EA5A18"/>
    <w:rsid w:val="00EA5DF8"/>
    <w:rsid w:val="00EB102B"/>
    <w:rsid w:val="00EB4AE3"/>
    <w:rsid w:val="00EB6765"/>
    <w:rsid w:val="00EB6932"/>
    <w:rsid w:val="00EB6DFC"/>
    <w:rsid w:val="00EC683D"/>
    <w:rsid w:val="00ED063D"/>
    <w:rsid w:val="00ED24FB"/>
    <w:rsid w:val="00ED2BC2"/>
    <w:rsid w:val="00ED4EA8"/>
    <w:rsid w:val="00ED516C"/>
    <w:rsid w:val="00ED7912"/>
    <w:rsid w:val="00EE49EB"/>
    <w:rsid w:val="00EE4CDD"/>
    <w:rsid w:val="00EE7E5E"/>
    <w:rsid w:val="00EF0E32"/>
    <w:rsid w:val="00EF1016"/>
    <w:rsid w:val="00EF4D98"/>
    <w:rsid w:val="00EF631E"/>
    <w:rsid w:val="00EF6C02"/>
    <w:rsid w:val="00F01C71"/>
    <w:rsid w:val="00F05030"/>
    <w:rsid w:val="00F118D9"/>
    <w:rsid w:val="00F11C07"/>
    <w:rsid w:val="00F12031"/>
    <w:rsid w:val="00F1545A"/>
    <w:rsid w:val="00F178DD"/>
    <w:rsid w:val="00F237FD"/>
    <w:rsid w:val="00F25381"/>
    <w:rsid w:val="00F26B06"/>
    <w:rsid w:val="00F30C45"/>
    <w:rsid w:val="00F34DB4"/>
    <w:rsid w:val="00F370A3"/>
    <w:rsid w:val="00F412D7"/>
    <w:rsid w:val="00F47833"/>
    <w:rsid w:val="00F6069F"/>
    <w:rsid w:val="00F61C95"/>
    <w:rsid w:val="00F67BD9"/>
    <w:rsid w:val="00F7768A"/>
    <w:rsid w:val="00F82938"/>
    <w:rsid w:val="00F83DBD"/>
    <w:rsid w:val="00F848BD"/>
    <w:rsid w:val="00F90934"/>
    <w:rsid w:val="00F9293B"/>
    <w:rsid w:val="00FA4695"/>
    <w:rsid w:val="00FA5F8C"/>
    <w:rsid w:val="00FA7D7B"/>
    <w:rsid w:val="00FB2C6A"/>
    <w:rsid w:val="00FB30F8"/>
    <w:rsid w:val="00FB4CCF"/>
    <w:rsid w:val="00FB7086"/>
    <w:rsid w:val="00FC05F7"/>
    <w:rsid w:val="00FC5194"/>
    <w:rsid w:val="00FC746C"/>
    <w:rsid w:val="00FD1A70"/>
    <w:rsid w:val="00FE2C22"/>
    <w:rsid w:val="00FF04E1"/>
    <w:rsid w:val="00FF3214"/>
    <w:rsid w:val="00FF40A8"/>
    <w:rsid w:val="00FF679D"/>
    <w:rsid w:val="00FF6E86"/>
    <w:rsid w:val="010EFCD9"/>
    <w:rsid w:val="012DD162"/>
    <w:rsid w:val="014CF3AC"/>
    <w:rsid w:val="018AFA2F"/>
    <w:rsid w:val="018D1F6C"/>
    <w:rsid w:val="019C55C9"/>
    <w:rsid w:val="01EA489B"/>
    <w:rsid w:val="022CBF36"/>
    <w:rsid w:val="0230DC8E"/>
    <w:rsid w:val="0276A113"/>
    <w:rsid w:val="02800BDA"/>
    <w:rsid w:val="029E65EE"/>
    <w:rsid w:val="02D906A2"/>
    <w:rsid w:val="02EB37BE"/>
    <w:rsid w:val="030CA614"/>
    <w:rsid w:val="034DE779"/>
    <w:rsid w:val="0377B8CE"/>
    <w:rsid w:val="040FDD76"/>
    <w:rsid w:val="043FAD2F"/>
    <w:rsid w:val="049284F6"/>
    <w:rsid w:val="04E53AE5"/>
    <w:rsid w:val="0547B164"/>
    <w:rsid w:val="058F0BB3"/>
    <w:rsid w:val="05957AD2"/>
    <w:rsid w:val="05A04AA7"/>
    <w:rsid w:val="05B464AB"/>
    <w:rsid w:val="05D58D47"/>
    <w:rsid w:val="0617CAA1"/>
    <w:rsid w:val="06270D3A"/>
    <w:rsid w:val="0658FC6F"/>
    <w:rsid w:val="0794C754"/>
    <w:rsid w:val="07ABD357"/>
    <w:rsid w:val="07E89B3A"/>
    <w:rsid w:val="084EA711"/>
    <w:rsid w:val="0949A9E7"/>
    <w:rsid w:val="09645F55"/>
    <w:rsid w:val="097EC04A"/>
    <w:rsid w:val="0982408C"/>
    <w:rsid w:val="09CFEE4F"/>
    <w:rsid w:val="0AAC90D3"/>
    <w:rsid w:val="0AF4B3EF"/>
    <w:rsid w:val="0B07DDE8"/>
    <w:rsid w:val="0B40B96C"/>
    <w:rsid w:val="0B6B5A09"/>
    <w:rsid w:val="0BB5B1E8"/>
    <w:rsid w:val="0C0D2B29"/>
    <w:rsid w:val="0C7FB712"/>
    <w:rsid w:val="0C8379D5"/>
    <w:rsid w:val="0CB54EC2"/>
    <w:rsid w:val="0CC8D56B"/>
    <w:rsid w:val="0CD0EE4C"/>
    <w:rsid w:val="0CE89065"/>
    <w:rsid w:val="0CF3801A"/>
    <w:rsid w:val="0D1F887E"/>
    <w:rsid w:val="0D39EF94"/>
    <w:rsid w:val="0D80633C"/>
    <w:rsid w:val="0D8B0DD0"/>
    <w:rsid w:val="0DE6B296"/>
    <w:rsid w:val="0F0DB5D4"/>
    <w:rsid w:val="0F16F72A"/>
    <w:rsid w:val="0F59C82C"/>
    <w:rsid w:val="0FB45294"/>
    <w:rsid w:val="0FD0AD08"/>
    <w:rsid w:val="0FF2F9B4"/>
    <w:rsid w:val="1004A2B3"/>
    <w:rsid w:val="10268343"/>
    <w:rsid w:val="102A2BBE"/>
    <w:rsid w:val="1031388F"/>
    <w:rsid w:val="107D0385"/>
    <w:rsid w:val="10A6588C"/>
    <w:rsid w:val="10C050B2"/>
    <w:rsid w:val="10C9D1CF"/>
    <w:rsid w:val="1124DF1D"/>
    <w:rsid w:val="1151EC4F"/>
    <w:rsid w:val="12365CF9"/>
    <w:rsid w:val="12B94440"/>
    <w:rsid w:val="12CE458B"/>
    <w:rsid w:val="12F50213"/>
    <w:rsid w:val="132955A3"/>
    <w:rsid w:val="135865AB"/>
    <w:rsid w:val="14247D59"/>
    <w:rsid w:val="142DA5CA"/>
    <w:rsid w:val="144F5647"/>
    <w:rsid w:val="14A89FA4"/>
    <w:rsid w:val="14D05D38"/>
    <w:rsid w:val="14DFA39D"/>
    <w:rsid w:val="15326CBF"/>
    <w:rsid w:val="15AF127B"/>
    <w:rsid w:val="15BB12E7"/>
    <w:rsid w:val="15FD3114"/>
    <w:rsid w:val="1605CC71"/>
    <w:rsid w:val="161C80C3"/>
    <w:rsid w:val="163D63D5"/>
    <w:rsid w:val="164AD310"/>
    <w:rsid w:val="16939809"/>
    <w:rsid w:val="1694C8A8"/>
    <w:rsid w:val="16B24A45"/>
    <w:rsid w:val="16BABF80"/>
    <w:rsid w:val="17D591B0"/>
    <w:rsid w:val="17DC9794"/>
    <w:rsid w:val="18134923"/>
    <w:rsid w:val="18E72F12"/>
    <w:rsid w:val="196CD674"/>
    <w:rsid w:val="196F0758"/>
    <w:rsid w:val="1A001F67"/>
    <w:rsid w:val="1A5A4940"/>
    <w:rsid w:val="1ACFA98C"/>
    <w:rsid w:val="1AD584E3"/>
    <w:rsid w:val="1B07EB53"/>
    <w:rsid w:val="1B6F48AC"/>
    <w:rsid w:val="1B8AC2F1"/>
    <w:rsid w:val="1BA1AA50"/>
    <w:rsid w:val="1BD79D8B"/>
    <w:rsid w:val="1BDDD6B7"/>
    <w:rsid w:val="1BF9FE09"/>
    <w:rsid w:val="1C3033AC"/>
    <w:rsid w:val="1C3CA6C8"/>
    <w:rsid w:val="1C51B330"/>
    <w:rsid w:val="1C540F38"/>
    <w:rsid w:val="1C6F2958"/>
    <w:rsid w:val="1C89F65F"/>
    <w:rsid w:val="1CAA4779"/>
    <w:rsid w:val="1CAC7460"/>
    <w:rsid w:val="1CEDA95B"/>
    <w:rsid w:val="1CF8700E"/>
    <w:rsid w:val="1CFF1879"/>
    <w:rsid w:val="1D235231"/>
    <w:rsid w:val="1D260508"/>
    <w:rsid w:val="1DD153EC"/>
    <w:rsid w:val="1E036225"/>
    <w:rsid w:val="1E9905CC"/>
    <w:rsid w:val="1EADB825"/>
    <w:rsid w:val="1EB51250"/>
    <w:rsid w:val="1EE29D51"/>
    <w:rsid w:val="1F38D0BD"/>
    <w:rsid w:val="1F3D9261"/>
    <w:rsid w:val="1F438745"/>
    <w:rsid w:val="20315374"/>
    <w:rsid w:val="203BABCB"/>
    <w:rsid w:val="207286BE"/>
    <w:rsid w:val="20AF1C35"/>
    <w:rsid w:val="20BC02F4"/>
    <w:rsid w:val="21025939"/>
    <w:rsid w:val="211315B2"/>
    <w:rsid w:val="21768869"/>
    <w:rsid w:val="2197DDAD"/>
    <w:rsid w:val="21CFAAF0"/>
    <w:rsid w:val="22201AB9"/>
    <w:rsid w:val="222C67FA"/>
    <w:rsid w:val="2268E99B"/>
    <w:rsid w:val="2280E308"/>
    <w:rsid w:val="2299970E"/>
    <w:rsid w:val="229DC4F3"/>
    <w:rsid w:val="232103EB"/>
    <w:rsid w:val="2355DF43"/>
    <w:rsid w:val="2366B4ED"/>
    <w:rsid w:val="23AE5660"/>
    <w:rsid w:val="2424F5E6"/>
    <w:rsid w:val="24AC62C3"/>
    <w:rsid w:val="24DE3988"/>
    <w:rsid w:val="252B448B"/>
    <w:rsid w:val="2538D1A2"/>
    <w:rsid w:val="254508B8"/>
    <w:rsid w:val="25DE2C39"/>
    <w:rsid w:val="25DF354E"/>
    <w:rsid w:val="25E5BC70"/>
    <w:rsid w:val="261F382C"/>
    <w:rsid w:val="262A03E4"/>
    <w:rsid w:val="2678491F"/>
    <w:rsid w:val="26959FD5"/>
    <w:rsid w:val="26D64400"/>
    <w:rsid w:val="2785FDBD"/>
    <w:rsid w:val="2788726E"/>
    <w:rsid w:val="281366DE"/>
    <w:rsid w:val="285BEC43"/>
    <w:rsid w:val="288511D2"/>
    <w:rsid w:val="288BAC4C"/>
    <w:rsid w:val="28A9F152"/>
    <w:rsid w:val="2925B402"/>
    <w:rsid w:val="29303460"/>
    <w:rsid w:val="293C123C"/>
    <w:rsid w:val="2974A207"/>
    <w:rsid w:val="29D835BA"/>
    <w:rsid w:val="2A113AF3"/>
    <w:rsid w:val="2A3E9D1C"/>
    <w:rsid w:val="2AA8A69E"/>
    <w:rsid w:val="2AB2D050"/>
    <w:rsid w:val="2AEF195D"/>
    <w:rsid w:val="2B7E1499"/>
    <w:rsid w:val="2BFB9619"/>
    <w:rsid w:val="2CBF854F"/>
    <w:rsid w:val="2D64C0AB"/>
    <w:rsid w:val="2D827051"/>
    <w:rsid w:val="2DAAC344"/>
    <w:rsid w:val="2DABF234"/>
    <w:rsid w:val="2DAFAC37"/>
    <w:rsid w:val="2DE8324F"/>
    <w:rsid w:val="2E4B93A2"/>
    <w:rsid w:val="2E78FC41"/>
    <w:rsid w:val="2E994608"/>
    <w:rsid w:val="2ECB353D"/>
    <w:rsid w:val="2FC83F06"/>
    <w:rsid w:val="2FCE6A3E"/>
    <w:rsid w:val="301CEDFE"/>
    <w:rsid w:val="301E0C25"/>
    <w:rsid w:val="30534C24"/>
    <w:rsid w:val="3101C236"/>
    <w:rsid w:val="31026029"/>
    <w:rsid w:val="312211D4"/>
    <w:rsid w:val="31876B7E"/>
    <w:rsid w:val="31AF826B"/>
    <w:rsid w:val="31DE87DB"/>
    <w:rsid w:val="32023E87"/>
    <w:rsid w:val="325FAB5C"/>
    <w:rsid w:val="326A4418"/>
    <w:rsid w:val="32854CF5"/>
    <w:rsid w:val="32AE0C17"/>
    <w:rsid w:val="32B47006"/>
    <w:rsid w:val="32BCD262"/>
    <w:rsid w:val="32F7E38D"/>
    <w:rsid w:val="33251193"/>
    <w:rsid w:val="3437D55C"/>
    <w:rsid w:val="3471B490"/>
    <w:rsid w:val="34804370"/>
    <w:rsid w:val="3488AC49"/>
    <w:rsid w:val="349D7E88"/>
    <w:rsid w:val="34C24507"/>
    <w:rsid w:val="34CC4771"/>
    <w:rsid w:val="34DF6F68"/>
    <w:rsid w:val="34E9F564"/>
    <w:rsid w:val="34F9B87D"/>
    <w:rsid w:val="3539CF34"/>
    <w:rsid w:val="3557424C"/>
    <w:rsid w:val="35A44460"/>
    <w:rsid w:val="35DDC54D"/>
    <w:rsid w:val="35DF8ED7"/>
    <w:rsid w:val="35EACEE6"/>
    <w:rsid w:val="3641896F"/>
    <w:rsid w:val="364EEF75"/>
    <w:rsid w:val="3671CEE2"/>
    <w:rsid w:val="36B29301"/>
    <w:rsid w:val="3733B7D0"/>
    <w:rsid w:val="3754ED7B"/>
    <w:rsid w:val="375B0386"/>
    <w:rsid w:val="37AB925A"/>
    <w:rsid w:val="37C3CCCC"/>
    <w:rsid w:val="37DCDEFE"/>
    <w:rsid w:val="381D11DA"/>
    <w:rsid w:val="393086B9"/>
    <w:rsid w:val="39395D46"/>
    <w:rsid w:val="3949F6A7"/>
    <w:rsid w:val="399586D1"/>
    <w:rsid w:val="39CB9D51"/>
    <w:rsid w:val="3A2F5AF8"/>
    <w:rsid w:val="3A47C757"/>
    <w:rsid w:val="3A636242"/>
    <w:rsid w:val="3AC8F41A"/>
    <w:rsid w:val="3B0B14CE"/>
    <w:rsid w:val="3B2A4FDA"/>
    <w:rsid w:val="3B500BBD"/>
    <w:rsid w:val="3C3B6658"/>
    <w:rsid w:val="3C48A11C"/>
    <w:rsid w:val="3CC5ABE7"/>
    <w:rsid w:val="3D6D77CF"/>
    <w:rsid w:val="3D83DDA5"/>
    <w:rsid w:val="3D8BA70F"/>
    <w:rsid w:val="3DA2718C"/>
    <w:rsid w:val="3DA8EDA1"/>
    <w:rsid w:val="3E2375C5"/>
    <w:rsid w:val="3E3486BD"/>
    <w:rsid w:val="3E493849"/>
    <w:rsid w:val="3E7F8D23"/>
    <w:rsid w:val="3F366258"/>
    <w:rsid w:val="3F7B93A6"/>
    <w:rsid w:val="3F8822B6"/>
    <w:rsid w:val="3FCF2037"/>
    <w:rsid w:val="4004B317"/>
    <w:rsid w:val="401BF4FC"/>
    <w:rsid w:val="40477EEA"/>
    <w:rsid w:val="40B4A827"/>
    <w:rsid w:val="40C2DCFA"/>
    <w:rsid w:val="40C5E766"/>
    <w:rsid w:val="40F89780"/>
    <w:rsid w:val="411C1B5B"/>
    <w:rsid w:val="41402324"/>
    <w:rsid w:val="418C4787"/>
    <w:rsid w:val="41A4CA13"/>
    <w:rsid w:val="420CB7FD"/>
    <w:rsid w:val="4212D427"/>
    <w:rsid w:val="4249DD3C"/>
    <w:rsid w:val="42DD2E89"/>
    <w:rsid w:val="42E0F3AA"/>
    <w:rsid w:val="42EC9C7D"/>
    <w:rsid w:val="42F2C66A"/>
    <w:rsid w:val="4319A34D"/>
    <w:rsid w:val="431BC50E"/>
    <w:rsid w:val="43324E05"/>
    <w:rsid w:val="439BA1CD"/>
    <w:rsid w:val="43C6D5DB"/>
    <w:rsid w:val="43FF1E33"/>
    <w:rsid w:val="44089D4A"/>
    <w:rsid w:val="44195E15"/>
    <w:rsid w:val="443ED3B3"/>
    <w:rsid w:val="44402FD5"/>
    <w:rsid w:val="445EA47B"/>
    <w:rsid w:val="4465139A"/>
    <w:rsid w:val="449982D5"/>
    <w:rsid w:val="44BB8BE5"/>
    <w:rsid w:val="44CFE4CE"/>
    <w:rsid w:val="44F0982F"/>
    <w:rsid w:val="454A74E9"/>
    <w:rsid w:val="458605E5"/>
    <w:rsid w:val="45AB9386"/>
    <w:rsid w:val="45D5ABE6"/>
    <w:rsid w:val="464055B3"/>
    <w:rsid w:val="4647F5AF"/>
    <w:rsid w:val="46649C90"/>
    <w:rsid w:val="468C48CA"/>
    <w:rsid w:val="468DB428"/>
    <w:rsid w:val="469B2838"/>
    <w:rsid w:val="46A24C2F"/>
    <w:rsid w:val="46BD90D7"/>
    <w:rsid w:val="471F29EA"/>
    <w:rsid w:val="474F5484"/>
    <w:rsid w:val="47757856"/>
    <w:rsid w:val="47A55505"/>
    <w:rsid w:val="47FD0854"/>
    <w:rsid w:val="480FA4EC"/>
    <w:rsid w:val="481480BC"/>
    <w:rsid w:val="4888EE70"/>
    <w:rsid w:val="48BF4A99"/>
    <w:rsid w:val="48DB3E6F"/>
    <w:rsid w:val="4948C082"/>
    <w:rsid w:val="494B3509"/>
    <w:rsid w:val="494CCB3A"/>
    <w:rsid w:val="4956D71E"/>
    <w:rsid w:val="49701F43"/>
    <w:rsid w:val="49A18F89"/>
    <w:rsid w:val="4A2476D0"/>
    <w:rsid w:val="4A5953E7"/>
    <w:rsid w:val="4ADA006F"/>
    <w:rsid w:val="4B310ABA"/>
    <w:rsid w:val="4B4D23D0"/>
    <w:rsid w:val="4B7A377D"/>
    <w:rsid w:val="4B926F6A"/>
    <w:rsid w:val="4BB9B27A"/>
    <w:rsid w:val="4BC3727C"/>
    <w:rsid w:val="4C26A6F5"/>
    <w:rsid w:val="4C63729C"/>
    <w:rsid w:val="4C679980"/>
    <w:rsid w:val="4D077BA7"/>
    <w:rsid w:val="4D585271"/>
    <w:rsid w:val="4D9BDEA2"/>
    <w:rsid w:val="4DB03474"/>
    <w:rsid w:val="4DE87A01"/>
    <w:rsid w:val="4E20F9F5"/>
    <w:rsid w:val="4E23D922"/>
    <w:rsid w:val="4E28E680"/>
    <w:rsid w:val="4E743754"/>
    <w:rsid w:val="4EA45C0E"/>
    <w:rsid w:val="4EAA685E"/>
    <w:rsid w:val="4EF1533C"/>
    <w:rsid w:val="4F525321"/>
    <w:rsid w:val="4F84492B"/>
    <w:rsid w:val="4FBAB572"/>
    <w:rsid w:val="501676DE"/>
    <w:rsid w:val="5020552C"/>
    <w:rsid w:val="504DEA26"/>
    <w:rsid w:val="50C0609A"/>
    <w:rsid w:val="50CFF08F"/>
    <w:rsid w:val="50FFCE47"/>
    <w:rsid w:val="512AAFCB"/>
    <w:rsid w:val="515DD222"/>
    <w:rsid w:val="516B7DD4"/>
    <w:rsid w:val="516F3263"/>
    <w:rsid w:val="51C3EBFC"/>
    <w:rsid w:val="521008A4"/>
    <w:rsid w:val="52428E11"/>
    <w:rsid w:val="527108C2"/>
    <w:rsid w:val="5296849D"/>
    <w:rsid w:val="52CED259"/>
    <w:rsid w:val="52DFD16C"/>
    <w:rsid w:val="52FDA339"/>
    <w:rsid w:val="53150480"/>
    <w:rsid w:val="5355EE00"/>
    <w:rsid w:val="53CB029E"/>
    <w:rsid w:val="53E69486"/>
    <w:rsid w:val="543EF8AE"/>
    <w:rsid w:val="5455F39C"/>
    <w:rsid w:val="5464E935"/>
    <w:rsid w:val="548DE7B0"/>
    <w:rsid w:val="54A8B633"/>
    <w:rsid w:val="54C6711C"/>
    <w:rsid w:val="54FBC0CB"/>
    <w:rsid w:val="55380CC2"/>
    <w:rsid w:val="553E4CE4"/>
    <w:rsid w:val="5566D2FF"/>
    <w:rsid w:val="55940A53"/>
    <w:rsid w:val="55989342"/>
    <w:rsid w:val="55ACCD0E"/>
    <w:rsid w:val="55B83556"/>
    <w:rsid w:val="55EE1D5A"/>
    <w:rsid w:val="5625B2E6"/>
    <w:rsid w:val="5626CBAB"/>
    <w:rsid w:val="562A4572"/>
    <w:rsid w:val="5639C5AB"/>
    <w:rsid w:val="56562BD1"/>
    <w:rsid w:val="567C966C"/>
    <w:rsid w:val="56CF01DE"/>
    <w:rsid w:val="56DB6F56"/>
    <w:rsid w:val="57C19FED"/>
    <w:rsid w:val="57CBED34"/>
    <w:rsid w:val="58392309"/>
    <w:rsid w:val="5860D9E1"/>
    <w:rsid w:val="5935B2FB"/>
    <w:rsid w:val="59A0515E"/>
    <w:rsid w:val="59A31CE2"/>
    <w:rsid w:val="59BE28ED"/>
    <w:rsid w:val="59D44B8E"/>
    <w:rsid w:val="59EEF43F"/>
    <w:rsid w:val="59F9A534"/>
    <w:rsid w:val="5A9CA804"/>
    <w:rsid w:val="5AA4E874"/>
    <w:rsid w:val="5ABAA2B4"/>
    <w:rsid w:val="5AD8D86F"/>
    <w:rsid w:val="5B1AE17C"/>
    <w:rsid w:val="5B43DC74"/>
    <w:rsid w:val="5B88091A"/>
    <w:rsid w:val="5BD0F13B"/>
    <w:rsid w:val="5C0A0A6D"/>
    <w:rsid w:val="5C166638"/>
    <w:rsid w:val="5D154B00"/>
    <w:rsid w:val="5D446464"/>
    <w:rsid w:val="5D545397"/>
    <w:rsid w:val="5D6BA6A5"/>
    <w:rsid w:val="5D9E09EE"/>
    <w:rsid w:val="5DA5C4A3"/>
    <w:rsid w:val="5E03C749"/>
    <w:rsid w:val="5E229326"/>
    <w:rsid w:val="5E722EEA"/>
    <w:rsid w:val="5EB63FE5"/>
    <w:rsid w:val="5ECB4243"/>
    <w:rsid w:val="5EEC7A80"/>
    <w:rsid w:val="5EF64022"/>
    <w:rsid w:val="5FECA0BC"/>
    <w:rsid w:val="603480B8"/>
    <w:rsid w:val="60419EBD"/>
    <w:rsid w:val="60AC0B4A"/>
    <w:rsid w:val="60C626E9"/>
    <w:rsid w:val="60CD6E28"/>
    <w:rsid w:val="61072EC3"/>
    <w:rsid w:val="618BBED1"/>
    <w:rsid w:val="61B3D216"/>
    <w:rsid w:val="61B57BD8"/>
    <w:rsid w:val="61DAB147"/>
    <w:rsid w:val="61E02B2A"/>
    <w:rsid w:val="6205BE8D"/>
    <w:rsid w:val="620A2A94"/>
    <w:rsid w:val="6212D53D"/>
    <w:rsid w:val="62BA6794"/>
    <w:rsid w:val="62BF00B6"/>
    <w:rsid w:val="63889426"/>
    <w:rsid w:val="6395ABB0"/>
    <w:rsid w:val="63A016DE"/>
    <w:rsid w:val="63C80607"/>
    <w:rsid w:val="63C9B145"/>
    <w:rsid w:val="63F926D6"/>
    <w:rsid w:val="644D2B80"/>
    <w:rsid w:val="646E3162"/>
    <w:rsid w:val="6470AAED"/>
    <w:rsid w:val="6496D4A9"/>
    <w:rsid w:val="6497C3D2"/>
    <w:rsid w:val="64AC8661"/>
    <w:rsid w:val="64BED4FE"/>
    <w:rsid w:val="656F6BDB"/>
    <w:rsid w:val="65BA4CB6"/>
    <w:rsid w:val="65D45F57"/>
    <w:rsid w:val="663A2CEE"/>
    <w:rsid w:val="66A9C304"/>
    <w:rsid w:val="66C6D854"/>
    <w:rsid w:val="66E6DA5E"/>
    <w:rsid w:val="6703BC30"/>
    <w:rsid w:val="671333AA"/>
    <w:rsid w:val="67674637"/>
    <w:rsid w:val="6771DCC0"/>
    <w:rsid w:val="67CF0CE3"/>
    <w:rsid w:val="67CF5541"/>
    <w:rsid w:val="67EDDA16"/>
    <w:rsid w:val="68318BEA"/>
    <w:rsid w:val="687BF5D9"/>
    <w:rsid w:val="68AA63D1"/>
    <w:rsid w:val="68B93213"/>
    <w:rsid w:val="68C7DC7E"/>
    <w:rsid w:val="69000C10"/>
    <w:rsid w:val="691115CF"/>
    <w:rsid w:val="694BB3A4"/>
    <w:rsid w:val="69B28DFE"/>
    <w:rsid w:val="69CD59CA"/>
    <w:rsid w:val="6A1519DE"/>
    <w:rsid w:val="6A53D384"/>
    <w:rsid w:val="6A67CE72"/>
    <w:rsid w:val="6A86ED8C"/>
    <w:rsid w:val="6AAFE459"/>
    <w:rsid w:val="6AF8CFEF"/>
    <w:rsid w:val="6B1CADD9"/>
    <w:rsid w:val="6BD85493"/>
    <w:rsid w:val="6BE16D1B"/>
    <w:rsid w:val="6C1689F9"/>
    <w:rsid w:val="6C314486"/>
    <w:rsid w:val="6C900DC4"/>
    <w:rsid w:val="6CBA8CA3"/>
    <w:rsid w:val="6D04589F"/>
    <w:rsid w:val="6D09AA04"/>
    <w:rsid w:val="6D429EE9"/>
    <w:rsid w:val="6D9257DD"/>
    <w:rsid w:val="6DE61672"/>
    <w:rsid w:val="6E0397AB"/>
    <w:rsid w:val="6E72B727"/>
    <w:rsid w:val="6E8C321D"/>
    <w:rsid w:val="6F285076"/>
    <w:rsid w:val="6F46F8C9"/>
    <w:rsid w:val="6F535C35"/>
    <w:rsid w:val="6F5734FB"/>
    <w:rsid w:val="6FBFB632"/>
    <w:rsid w:val="6FC3C6AA"/>
    <w:rsid w:val="6FC5FA2C"/>
    <w:rsid w:val="6FCF2FEF"/>
    <w:rsid w:val="6FDF75CD"/>
    <w:rsid w:val="7011F404"/>
    <w:rsid w:val="703DD2B4"/>
    <w:rsid w:val="7063E8F7"/>
    <w:rsid w:val="70993EB4"/>
    <w:rsid w:val="70A6BBE0"/>
    <w:rsid w:val="713ADE70"/>
    <w:rsid w:val="71C5E7C3"/>
    <w:rsid w:val="720D09C1"/>
    <w:rsid w:val="721E655B"/>
    <w:rsid w:val="7248FED9"/>
    <w:rsid w:val="7250EE66"/>
    <w:rsid w:val="729A519E"/>
    <w:rsid w:val="730F958C"/>
    <w:rsid w:val="73217448"/>
    <w:rsid w:val="73455307"/>
    <w:rsid w:val="734768F5"/>
    <w:rsid w:val="735418D2"/>
    <w:rsid w:val="7367EEF2"/>
    <w:rsid w:val="736CCCD8"/>
    <w:rsid w:val="737C8A43"/>
    <w:rsid w:val="73800E07"/>
    <w:rsid w:val="73C6E482"/>
    <w:rsid w:val="73E1A66B"/>
    <w:rsid w:val="73FFC423"/>
    <w:rsid w:val="740E4E81"/>
    <w:rsid w:val="7425B076"/>
    <w:rsid w:val="7444E5CC"/>
    <w:rsid w:val="7469FDDF"/>
    <w:rsid w:val="747D6C18"/>
    <w:rsid w:val="74B479DC"/>
    <w:rsid w:val="74CBF877"/>
    <w:rsid w:val="74F82BB0"/>
    <w:rsid w:val="750DC73D"/>
    <w:rsid w:val="7575CD21"/>
    <w:rsid w:val="75D891D9"/>
    <w:rsid w:val="75F440D0"/>
    <w:rsid w:val="75F5D467"/>
    <w:rsid w:val="75F6499B"/>
    <w:rsid w:val="761EB491"/>
    <w:rsid w:val="7647B00F"/>
    <w:rsid w:val="764F6AC4"/>
    <w:rsid w:val="765F865B"/>
    <w:rsid w:val="7675D9D1"/>
    <w:rsid w:val="76FA07E8"/>
    <w:rsid w:val="7755C954"/>
    <w:rsid w:val="77E9F60A"/>
    <w:rsid w:val="78047A2E"/>
    <w:rsid w:val="780B38C4"/>
    <w:rsid w:val="7833728F"/>
    <w:rsid w:val="786A2A7A"/>
    <w:rsid w:val="788309DB"/>
    <w:rsid w:val="78C7E8D5"/>
    <w:rsid w:val="78F4D105"/>
    <w:rsid w:val="790C0A4F"/>
    <w:rsid w:val="79811672"/>
    <w:rsid w:val="79A91C8D"/>
    <w:rsid w:val="7A311132"/>
    <w:rsid w:val="7A44E752"/>
    <w:rsid w:val="7AC6E6BD"/>
    <w:rsid w:val="7AEF3776"/>
    <w:rsid w:val="7B01A3DE"/>
    <w:rsid w:val="7BB57F9E"/>
    <w:rsid w:val="7BBB1EF4"/>
    <w:rsid w:val="7BE4FBC3"/>
    <w:rsid w:val="7BEBA521"/>
    <w:rsid w:val="7BF0C39A"/>
    <w:rsid w:val="7C21D473"/>
    <w:rsid w:val="7CD25E4C"/>
    <w:rsid w:val="7CEABC60"/>
    <w:rsid w:val="7CF24444"/>
    <w:rsid w:val="7D2271E6"/>
    <w:rsid w:val="7D26A027"/>
    <w:rsid w:val="7D40CF70"/>
    <w:rsid w:val="7D50A357"/>
    <w:rsid w:val="7D5CBDC7"/>
    <w:rsid w:val="7DA19810"/>
    <w:rsid w:val="7DAF91E6"/>
    <w:rsid w:val="7DE0E426"/>
    <w:rsid w:val="7DE178B6"/>
    <w:rsid w:val="7E0B0676"/>
    <w:rsid w:val="7E4C3107"/>
    <w:rsid w:val="7E6D1BDB"/>
    <w:rsid w:val="7ED4F51D"/>
    <w:rsid w:val="7F063034"/>
    <w:rsid w:val="7FCDE21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F910C01"/>
  <w15:chartTrackingRefBased/>
  <w15:docId w15:val="{6791515A-1359-4BAB-B99E-B02ADA342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06C"/>
  </w:style>
  <w:style w:type="paragraph" w:styleId="Heading1">
    <w:name w:val="heading 1"/>
    <w:basedOn w:val="Normal"/>
    <w:next w:val="Normal"/>
    <w:link w:val="Heading1Char"/>
    <w:uiPriority w:val="9"/>
    <w:qFormat/>
    <w:rsid w:val="00110486"/>
    <w:pPr>
      <w:keepNext/>
      <w:keepLines/>
      <w:numPr>
        <w:numId w:val="1"/>
      </w:numPr>
      <w:spacing w:before="240" w:after="0"/>
      <w:outlineLvl w:val="0"/>
    </w:pPr>
    <w:rPr>
      <w:rFonts w:ascii="Arial Nova" w:eastAsiaTheme="majorEastAsia" w:hAnsi="Arial Nov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10486"/>
    <w:pPr>
      <w:keepNext/>
      <w:keepLines/>
      <w:numPr>
        <w:ilvl w:val="1"/>
        <w:numId w:val="1"/>
      </w:numPr>
      <w:spacing w:before="40" w:after="0"/>
      <w:outlineLvl w:val="1"/>
    </w:pPr>
    <w:rPr>
      <w:rFonts w:ascii="Arial Nova" w:eastAsiaTheme="majorEastAsia" w:hAnsi="Arial Nov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FB2C6A"/>
    <w:pPr>
      <w:keepNext/>
      <w:keepLines/>
      <w:numPr>
        <w:ilvl w:val="2"/>
        <w:numId w:val="1"/>
      </w:numPr>
      <w:spacing w:before="40" w:after="0"/>
      <w:outlineLvl w:val="2"/>
    </w:pPr>
    <w:rPr>
      <w:rFonts w:ascii="Arial Nova" w:eastAsiaTheme="majorEastAsia" w:hAnsi="Arial Nova" w:cstheme="majorBidi"/>
      <w:color w:val="1F3763" w:themeColor="accent1" w:themeShade="7F"/>
      <w:sz w:val="20"/>
      <w:szCs w:val="24"/>
    </w:rPr>
  </w:style>
  <w:style w:type="paragraph" w:styleId="Heading4">
    <w:name w:val="heading 4"/>
    <w:basedOn w:val="Normal"/>
    <w:next w:val="Normal"/>
    <w:link w:val="Heading4Char"/>
    <w:uiPriority w:val="9"/>
    <w:semiHidden/>
    <w:unhideWhenUsed/>
    <w:qFormat/>
    <w:rsid w:val="0011048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1048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048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1048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1048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048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486"/>
    <w:rPr>
      <w:rFonts w:ascii="Arial Nova" w:eastAsiaTheme="majorEastAsia" w:hAnsi="Arial Nova" w:cstheme="majorBidi"/>
      <w:b/>
      <w:color w:val="2F5496" w:themeColor="accent1" w:themeShade="BF"/>
      <w:sz w:val="32"/>
      <w:szCs w:val="32"/>
    </w:rPr>
  </w:style>
  <w:style w:type="character" w:customStyle="1" w:styleId="Heading2Char">
    <w:name w:val="Heading 2 Char"/>
    <w:basedOn w:val="DefaultParagraphFont"/>
    <w:link w:val="Heading2"/>
    <w:uiPriority w:val="9"/>
    <w:rsid w:val="00110486"/>
    <w:rPr>
      <w:rFonts w:ascii="Arial Nova" w:eastAsiaTheme="majorEastAsia" w:hAnsi="Arial Nova" w:cstheme="majorBidi"/>
      <w:b/>
      <w:color w:val="2F5496" w:themeColor="accent1" w:themeShade="BF"/>
      <w:sz w:val="26"/>
      <w:szCs w:val="26"/>
    </w:rPr>
  </w:style>
  <w:style w:type="character" w:customStyle="1" w:styleId="Heading3Char">
    <w:name w:val="Heading 3 Char"/>
    <w:basedOn w:val="DefaultParagraphFont"/>
    <w:link w:val="Heading3"/>
    <w:uiPriority w:val="9"/>
    <w:rsid w:val="00FB2C6A"/>
    <w:rPr>
      <w:rFonts w:ascii="Arial Nova" w:eastAsiaTheme="majorEastAsia" w:hAnsi="Arial Nova" w:cstheme="majorBidi"/>
      <w:color w:val="1F3763" w:themeColor="accent1" w:themeShade="7F"/>
      <w:sz w:val="20"/>
      <w:szCs w:val="24"/>
    </w:rPr>
  </w:style>
  <w:style w:type="character" w:customStyle="1" w:styleId="Heading4Char">
    <w:name w:val="Heading 4 Char"/>
    <w:basedOn w:val="DefaultParagraphFont"/>
    <w:link w:val="Heading4"/>
    <w:uiPriority w:val="9"/>
    <w:semiHidden/>
    <w:rsid w:val="0011048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1048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1048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1048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104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0486"/>
    <w:rPr>
      <w:rFonts w:asciiTheme="majorHAnsi" w:eastAsiaTheme="majorEastAsia" w:hAnsiTheme="majorHAnsi" w:cstheme="majorBidi"/>
      <w:i/>
      <w:iCs/>
      <w:color w:val="272727" w:themeColor="text1" w:themeTint="D8"/>
      <w:sz w:val="21"/>
      <w:szCs w:val="21"/>
    </w:rPr>
  </w:style>
  <w:style w:type="paragraph" w:customStyle="1" w:styleId="Normalheading2">
    <w:name w:val="Normal heading 2"/>
    <w:basedOn w:val="Normal"/>
    <w:link w:val="Normalheading2Char"/>
    <w:qFormat/>
    <w:rsid w:val="00110486"/>
    <w:pPr>
      <w:spacing w:before="120" w:after="120" w:line="240" w:lineRule="auto"/>
      <w:ind w:left="709"/>
      <w:jc w:val="both"/>
    </w:pPr>
    <w:rPr>
      <w:rFonts w:ascii="Arial" w:eastAsia="Times New Roman" w:hAnsi="Arial" w:cs="Arial"/>
      <w:sz w:val="20"/>
      <w:szCs w:val="20"/>
    </w:rPr>
  </w:style>
  <w:style w:type="character" w:customStyle="1" w:styleId="Normalheading2Char">
    <w:name w:val="Normal heading 2 Char"/>
    <w:basedOn w:val="DefaultParagraphFont"/>
    <w:link w:val="Normalheading2"/>
    <w:rsid w:val="00110486"/>
    <w:rPr>
      <w:rFonts w:ascii="Arial" w:eastAsia="Times New Roman" w:hAnsi="Arial" w:cs="Arial"/>
      <w:sz w:val="20"/>
      <w:szCs w:val="20"/>
    </w:rPr>
  </w:style>
  <w:style w:type="paragraph" w:styleId="ListParagraph">
    <w:name w:val="List Paragraph"/>
    <w:basedOn w:val="Normal"/>
    <w:uiPriority w:val="34"/>
    <w:qFormat/>
    <w:rsid w:val="00110486"/>
    <w:pPr>
      <w:spacing w:before="120" w:after="120" w:line="240" w:lineRule="auto"/>
      <w:ind w:left="720"/>
      <w:contextualSpacing/>
    </w:pPr>
    <w:rPr>
      <w:rFonts w:ascii="Tahoma" w:eastAsia="Times New Roman" w:hAnsi="Tahoma" w:cs="Times New Roman"/>
      <w:sz w:val="20"/>
      <w:szCs w:val="20"/>
    </w:rPr>
  </w:style>
  <w:style w:type="paragraph" w:styleId="TOCHeading">
    <w:name w:val="TOC Heading"/>
    <w:basedOn w:val="Heading1"/>
    <w:next w:val="Normal"/>
    <w:uiPriority w:val="39"/>
    <w:unhideWhenUsed/>
    <w:qFormat/>
    <w:rsid w:val="00110486"/>
    <w:pPr>
      <w:numPr>
        <w:numId w:val="0"/>
      </w:numPr>
      <w:outlineLvl w:val="9"/>
    </w:pPr>
    <w:rPr>
      <w:rFonts w:asciiTheme="majorHAnsi" w:hAnsiTheme="majorHAnsi"/>
      <w:b w:val="0"/>
      <w:lang w:val="en-US"/>
    </w:rPr>
  </w:style>
  <w:style w:type="paragraph" w:styleId="TOC1">
    <w:name w:val="toc 1"/>
    <w:basedOn w:val="Normal"/>
    <w:next w:val="Normal"/>
    <w:autoRedefine/>
    <w:uiPriority w:val="39"/>
    <w:unhideWhenUsed/>
    <w:rsid w:val="00110486"/>
    <w:pPr>
      <w:spacing w:after="100"/>
    </w:pPr>
  </w:style>
  <w:style w:type="paragraph" w:styleId="TOC2">
    <w:name w:val="toc 2"/>
    <w:basedOn w:val="Normal"/>
    <w:next w:val="Normal"/>
    <w:autoRedefine/>
    <w:uiPriority w:val="39"/>
    <w:unhideWhenUsed/>
    <w:rsid w:val="00110486"/>
    <w:pPr>
      <w:spacing w:after="100"/>
      <w:ind w:left="220"/>
    </w:pPr>
  </w:style>
  <w:style w:type="character" w:styleId="Hyperlink">
    <w:name w:val="Hyperlink"/>
    <w:basedOn w:val="DefaultParagraphFont"/>
    <w:uiPriority w:val="99"/>
    <w:unhideWhenUsed/>
    <w:rsid w:val="00110486"/>
    <w:rPr>
      <w:color w:val="0563C1" w:themeColor="hyperlink"/>
      <w:u w:val="single"/>
    </w:rPr>
  </w:style>
  <w:style w:type="paragraph" w:customStyle="1" w:styleId="TableHead">
    <w:name w:val="TableHead"/>
    <w:basedOn w:val="Normal"/>
    <w:rsid w:val="000535C8"/>
    <w:pPr>
      <w:spacing w:before="120" w:after="120" w:line="240" w:lineRule="auto"/>
    </w:pPr>
    <w:rPr>
      <w:rFonts w:ascii="Arial" w:eastAsia="Times New Roman" w:hAnsi="Arial" w:cs="Times New Roman"/>
      <w:b/>
      <w:sz w:val="20"/>
      <w:szCs w:val="20"/>
    </w:rPr>
  </w:style>
  <w:style w:type="paragraph" w:customStyle="1" w:styleId="TableRow">
    <w:name w:val="TableRow"/>
    <w:basedOn w:val="Normal"/>
    <w:rsid w:val="000535C8"/>
    <w:pPr>
      <w:spacing w:before="120" w:after="120" w:line="240" w:lineRule="auto"/>
    </w:pPr>
    <w:rPr>
      <w:rFonts w:ascii="Arial" w:eastAsia="Times New Roman" w:hAnsi="Arial" w:cs="Times New Roman"/>
      <w:sz w:val="20"/>
      <w:szCs w:val="20"/>
    </w:rPr>
  </w:style>
  <w:style w:type="paragraph" w:customStyle="1" w:styleId="RoyalLondonsubtitle">
    <w:name w:val="Royal London sub title"/>
    <w:basedOn w:val="Normal"/>
    <w:uiPriority w:val="99"/>
    <w:rsid w:val="000535C8"/>
    <w:pPr>
      <w:spacing w:after="200" w:line="276" w:lineRule="auto"/>
    </w:pPr>
    <w:rPr>
      <w:rFonts w:ascii="Georgia" w:eastAsia="Arial" w:hAnsi="Georgia" w:cs="Times New Roman"/>
      <w:b/>
      <w:color w:val="8031A7"/>
      <w:sz w:val="28"/>
      <w:szCs w:val="28"/>
      <w:u w:val="single"/>
    </w:rPr>
  </w:style>
  <w:style w:type="paragraph" w:styleId="Header">
    <w:name w:val="header"/>
    <w:basedOn w:val="Normal"/>
    <w:link w:val="HeaderChar"/>
    <w:uiPriority w:val="99"/>
    <w:unhideWhenUsed/>
    <w:rsid w:val="000535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35C8"/>
  </w:style>
  <w:style w:type="paragraph" w:styleId="Footer">
    <w:name w:val="footer"/>
    <w:basedOn w:val="Normal"/>
    <w:link w:val="FooterChar"/>
    <w:uiPriority w:val="99"/>
    <w:unhideWhenUsed/>
    <w:rsid w:val="000535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35C8"/>
  </w:style>
  <w:style w:type="table" w:styleId="TableGrid">
    <w:name w:val="Table Grid"/>
    <w:basedOn w:val="TableNormal"/>
    <w:uiPriority w:val="39"/>
    <w:rsid w:val="00D10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1">
    <w:name w:val="Content1"/>
    <w:basedOn w:val="BodyText"/>
    <w:link w:val="Content1Char1"/>
    <w:rsid w:val="00D10E8C"/>
    <w:pPr>
      <w:spacing w:before="120" w:line="240" w:lineRule="auto"/>
      <w:ind w:left="426"/>
      <w:jc w:val="both"/>
    </w:pPr>
    <w:rPr>
      <w:rFonts w:ascii="Arial" w:eastAsia="Times New Roman" w:hAnsi="Arial" w:cs="Arial"/>
      <w:sz w:val="20"/>
      <w:szCs w:val="20"/>
    </w:rPr>
  </w:style>
  <w:style w:type="character" w:customStyle="1" w:styleId="Content1Char1">
    <w:name w:val="Content1 Char1"/>
    <w:basedOn w:val="BodyTextChar"/>
    <w:link w:val="Content1"/>
    <w:rsid w:val="00D10E8C"/>
    <w:rPr>
      <w:rFonts w:ascii="Arial" w:eastAsia="Times New Roman" w:hAnsi="Arial" w:cs="Arial"/>
      <w:sz w:val="20"/>
      <w:szCs w:val="20"/>
    </w:rPr>
  </w:style>
  <w:style w:type="paragraph" w:styleId="BodyText">
    <w:name w:val="Body Text"/>
    <w:basedOn w:val="Normal"/>
    <w:link w:val="BodyTextChar"/>
    <w:uiPriority w:val="99"/>
    <w:semiHidden/>
    <w:unhideWhenUsed/>
    <w:rsid w:val="00D10E8C"/>
    <w:pPr>
      <w:spacing w:after="120"/>
    </w:pPr>
  </w:style>
  <w:style w:type="character" w:customStyle="1" w:styleId="BodyTextChar">
    <w:name w:val="Body Text Char"/>
    <w:basedOn w:val="DefaultParagraphFont"/>
    <w:link w:val="BodyText"/>
    <w:uiPriority w:val="99"/>
    <w:semiHidden/>
    <w:rsid w:val="00D10E8C"/>
  </w:style>
  <w:style w:type="paragraph" w:styleId="TOC3">
    <w:name w:val="toc 3"/>
    <w:basedOn w:val="Normal"/>
    <w:next w:val="Normal"/>
    <w:autoRedefine/>
    <w:uiPriority w:val="39"/>
    <w:unhideWhenUsed/>
    <w:rsid w:val="00632A03"/>
    <w:pPr>
      <w:spacing w:after="100"/>
      <w:ind w:left="440"/>
    </w:pPr>
  </w:style>
  <w:style w:type="paragraph" w:styleId="ListBullet2">
    <w:name w:val="List Bullet 2"/>
    <w:basedOn w:val="Normal"/>
    <w:autoRedefine/>
    <w:semiHidden/>
    <w:rsid w:val="0001230B"/>
    <w:pPr>
      <w:numPr>
        <w:numId w:val="5"/>
      </w:numPr>
      <w:spacing w:before="40" w:after="40" w:line="240" w:lineRule="auto"/>
      <w:ind w:left="1440"/>
    </w:pPr>
    <w:rPr>
      <w:rFonts w:ascii="Tahoma" w:eastAsia="Times New Roman" w:hAnsi="Tahoma" w:cs="Times New Roman"/>
      <w:i/>
      <w:sz w:val="24"/>
      <w:szCs w:val="20"/>
    </w:rPr>
  </w:style>
  <w:style w:type="paragraph" w:customStyle="1" w:styleId="ROYALLONDONFRONTCOVER">
    <w:name w:val="ROYAL LONDON FRONT COVER"/>
    <w:basedOn w:val="Normal"/>
    <w:uiPriority w:val="99"/>
    <w:rsid w:val="00881191"/>
    <w:pPr>
      <w:spacing w:before="1600" w:after="480" w:line="192" w:lineRule="auto"/>
    </w:pPr>
    <w:rPr>
      <w:rFonts w:ascii="Georgia" w:eastAsia="Arial" w:hAnsi="Georgia" w:cs="Times New Roman"/>
      <w:caps/>
      <w:color w:val="8031A7"/>
      <w:sz w:val="72"/>
      <w:szCs w:val="48"/>
    </w:rPr>
  </w:style>
  <w:style w:type="paragraph" w:styleId="BalloonText">
    <w:name w:val="Balloon Text"/>
    <w:basedOn w:val="Normal"/>
    <w:link w:val="BalloonTextChar"/>
    <w:uiPriority w:val="99"/>
    <w:semiHidden/>
    <w:unhideWhenUsed/>
    <w:rsid w:val="00777F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FE1"/>
    <w:rPr>
      <w:rFonts w:ascii="Segoe UI" w:hAnsi="Segoe UI" w:cs="Segoe UI"/>
      <w:sz w:val="18"/>
      <w:szCs w:val="18"/>
    </w:rPr>
  </w:style>
  <w:style w:type="character" w:styleId="CommentReference">
    <w:name w:val="annotation reference"/>
    <w:basedOn w:val="DefaultParagraphFont"/>
    <w:uiPriority w:val="99"/>
    <w:semiHidden/>
    <w:unhideWhenUsed/>
    <w:rsid w:val="001E7320"/>
    <w:rPr>
      <w:sz w:val="16"/>
      <w:szCs w:val="16"/>
    </w:rPr>
  </w:style>
  <w:style w:type="paragraph" w:styleId="CommentText">
    <w:name w:val="annotation text"/>
    <w:basedOn w:val="Normal"/>
    <w:link w:val="CommentTextChar"/>
    <w:uiPriority w:val="99"/>
    <w:semiHidden/>
    <w:unhideWhenUsed/>
    <w:rsid w:val="001E7320"/>
    <w:pPr>
      <w:spacing w:line="240" w:lineRule="auto"/>
    </w:pPr>
    <w:rPr>
      <w:sz w:val="20"/>
      <w:szCs w:val="20"/>
    </w:rPr>
  </w:style>
  <w:style w:type="character" w:customStyle="1" w:styleId="CommentTextChar">
    <w:name w:val="Comment Text Char"/>
    <w:basedOn w:val="DefaultParagraphFont"/>
    <w:link w:val="CommentText"/>
    <w:uiPriority w:val="99"/>
    <w:semiHidden/>
    <w:rsid w:val="001E7320"/>
    <w:rPr>
      <w:sz w:val="20"/>
      <w:szCs w:val="20"/>
    </w:rPr>
  </w:style>
  <w:style w:type="paragraph" w:styleId="CommentSubject">
    <w:name w:val="annotation subject"/>
    <w:basedOn w:val="CommentText"/>
    <w:next w:val="CommentText"/>
    <w:link w:val="CommentSubjectChar"/>
    <w:uiPriority w:val="99"/>
    <w:semiHidden/>
    <w:unhideWhenUsed/>
    <w:rsid w:val="001E7320"/>
    <w:rPr>
      <w:b/>
      <w:bCs/>
    </w:rPr>
  </w:style>
  <w:style w:type="character" w:customStyle="1" w:styleId="CommentSubjectChar">
    <w:name w:val="Comment Subject Char"/>
    <w:basedOn w:val="CommentTextChar"/>
    <w:link w:val="CommentSubject"/>
    <w:uiPriority w:val="99"/>
    <w:semiHidden/>
    <w:rsid w:val="001E7320"/>
    <w:rPr>
      <w:b/>
      <w:bCs/>
      <w:sz w:val="20"/>
      <w:szCs w:val="20"/>
    </w:rPr>
  </w:style>
  <w:style w:type="character" w:styleId="UnresolvedMention">
    <w:name w:val="Unresolved Mention"/>
    <w:basedOn w:val="DefaultParagraphFont"/>
    <w:uiPriority w:val="99"/>
    <w:semiHidden/>
    <w:unhideWhenUsed/>
    <w:rsid w:val="009636C8"/>
    <w:rPr>
      <w:color w:val="605E5C"/>
      <w:shd w:val="clear" w:color="auto" w:fill="E1DFDD"/>
    </w:rPr>
  </w:style>
  <w:style w:type="character" w:styleId="FollowedHyperlink">
    <w:name w:val="FollowedHyperlink"/>
    <w:basedOn w:val="DefaultParagraphFont"/>
    <w:uiPriority w:val="99"/>
    <w:semiHidden/>
    <w:unhideWhenUsed/>
    <w:rsid w:val="007642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5301054">
      <w:bodyDiv w:val="1"/>
      <w:marLeft w:val="0"/>
      <w:marRight w:val="0"/>
      <w:marTop w:val="0"/>
      <w:marBottom w:val="0"/>
      <w:divBdr>
        <w:top w:val="none" w:sz="0" w:space="0" w:color="auto"/>
        <w:left w:val="none" w:sz="0" w:space="0" w:color="auto"/>
        <w:bottom w:val="none" w:sz="0" w:space="0" w:color="auto"/>
        <w:right w:val="none" w:sz="0" w:space="0" w:color="auto"/>
      </w:divBdr>
    </w:div>
    <w:div w:id="1044908998">
      <w:bodyDiv w:val="1"/>
      <w:marLeft w:val="0"/>
      <w:marRight w:val="0"/>
      <w:marTop w:val="0"/>
      <w:marBottom w:val="0"/>
      <w:divBdr>
        <w:top w:val="none" w:sz="0" w:space="0" w:color="auto"/>
        <w:left w:val="none" w:sz="0" w:space="0" w:color="auto"/>
        <w:bottom w:val="none" w:sz="0" w:space="0" w:color="auto"/>
        <w:right w:val="none" w:sz="0" w:space="0" w:color="auto"/>
      </w:divBdr>
    </w:div>
    <w:div w:id="1341858588">
      <w:bodyDiv w:val="1"/>
      <w:marLeft w:val="0"/>
      <w:marRight w:val="0"/>
      <w:marTop w:val="0"/>
      <w:marBottom w:val="0"/>
      <w:divBdr>
        <w:top w:val="none" w:sz="0" w:space="0" w:color="auto"/>
        <w:left w:val="none" w:sz="0" w:space="0" w:color="auto"/>
        <w:bottom w:val="none" w:sz="0" w:space="0" w:color="auto"/>
        <w:right w:val="none" w:sz="0" w:space="0" w:color="auto"/>
      </w:divBdr>
    </w:div>
    <w:div w:id="1498417186">
      <w:bodyDiv w:val="1"/>
      <w:marLeft w:val="0"/>
      <w:marRight w:val="0"/>
      <w:marTop w:val="0"/>
      <w:marBottom w:val="0"/>
      <w:divBdr>
        <w:top w:val="none" w:sz="0" w:space="0" w:color="auto"/>
        <w:left w:val="none" w:sz="0" w:space="0" w:color="auto"/>
        <w:bottom w:val="none" w:sz="0" w:space="0" w:color="auto"/>
        <w:right w:val="none" w:sz="0" w:space="0" w:color="auto"/>
      </w:divBdr>
      <w:divsChild>
        <w:div w:id="871580128">
          <w:marLeft w:val="0"/>
          <w:marRight w:val="0"/>
          <w:marTop w:val="0"/>
          <w:marBottom w:val="0"/>
          <w:divBdr>
            <w:top w:val="none" w:sz="0" w:space="0" w:color="auto"/>
            <w:left w:val="none" w:sz="0" w:space="0" w:color="auto"/>
            <w:bottom w:val="none" w:sz="0" w:space="0" w:color="auto"/>
            <w:right w:val="none" w:sz="0" w:space="0" w:color="auto"/>
          </w:divBdr>
        </w:div>
      </w:divsChild>
    </w:div>
    <w:div w:id="191092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8.emf"/><Relationship Id="rId3" Type="http://schemas.openxmlformats.org/officeDocument/2006/relationships/customXml" Target="../customXml/item3.xml"/><Relationship Id="rId21" Type="http://schemas.openxmlformats.org/officeDocument/2006/relationships/image" Target="media/image6.emf"/><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hyperlink" Target="http://developmentpracticesharedprocesses:43211/gtcstandards/default.aspx"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package" Target="embeddings/Microsoft_Word_Document.docx"/><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package" Target="embeddings/Microsoft_Word_Document2.docx"/><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7.emf"/><Relationship Id="rId28" Type="http://schemas.openxmlformats.org/officeDocument/2006/relationships/hyperlink" Target="https://royallondon.sharepoint.com/sites/GroupTechnologyandChange/_layouts/15/Doc.aspx?OR=teams&amp;action=edit&amp;sourcedoc=%7bD6C4D386-32ED-4D07-96D5-5A222E92DFBB%7d" TargetMode="Externa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package" Target="embeddings/Microsoft_Word_Document1.docx"/><Relationship Id="rId27" Type="http://schemas.openxmlformats.org/officeDocument/2006/relationships/oleObject" Target="embeddings/oleObject1.bin"/><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5AB7155DFFD04C8EFE318153A7482D" ma:contentTypeVersion="13" ma:contentTypeDescription="Create a new document." ma:contentTypeScope="" ma:versionID="701b8e2fe1664353c1176bc91969a079">
  <xsd:schema xmlns:xsd="http://www.w3.org/2001/XMLSchema" xmlns:xs="http://www.w3.org/2001/XMLSchema" xmlns:p="http://schemas.microsoft.com/office/2006/metadata/properties" xmlns:ns1="http://schemas.microsoft.com/sharepoint/v3" xmlns:ns2="434cb70a-a96e-4494-b028-5f870776d75a" xmlns:ns3="f636db04-edb2-4267-b63d-bbcf40a0b81b" targetNamespace="http://schemas.microsoft.com/office/2006/metadata/properties" ma:root="true" ma:fieldsID="fb47ab1800a0982f20d4919912cffbc1" ns1:_="" ns2:_="" ns3:_="">
    <xsd:import namespace="http://schemas.microsoft.com/sharepoint/v3"/>
    <xsd:import namespace="434cb70a-a96e-4494-b028-5f870776d75a"/>
    <xsd:import namespace="f636db04-edb2-4267-b63d-bbcf40a0b81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4cb70a-a96e-4494-b028-5f870776d7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636db04-edb2-4267-b63d-bbcf40a0b81b"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1AAF0-ED47-49AC-BD78-C12F444664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34cb70a-a96e-4494-b028-5f870776d75a"/>
    <ds:schemaRef ds:uri="f636db04-edb2-4267-b63d-bbcf40a0b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FCC126D-63FB-469C-9E89-FCBDC76E208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A22D3D6E-92CC-4EC8-BA14-FE8D16B858DF}">
  <ds:schemaRefs>
    <ds:schemaRef ds:uri="http://schemas.microsoft.com/sharepoint/v3/contenttype/forms"/>
  </ds:schemaRefs>
</ds:datastoreItem>
</file>

<file path=customXml/itemProps4.xml><?xml version="1.0" encoding="utf-8"?>
<ds:datastoreItem xmlns:ds="http://schemas.openxmlformats.org/officeDocument/2006/customXml" ds:itemID="{FF5A7C16-837D-4E8B-A68F-594BD85D9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17</Pages>
  <Words>3642</Words>
  <Characters>20760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V0.4</vt:lpstr>
    </vt:vector>
  </TitlesOfParts>
  <Company/>
  <LinksUpToDate>false</LinksUpToDate>
  <CharactersWithSpaces>24354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V0.4</dc:title>
  <dc:subject/>
  <dc:creator>Baskar, Ramasamy</dc:creator>
  <cp:keywords/>
  <dc:description/>
  <cp:lastModifiedBy>Baskar, Ramasamy</cp:lastModifiedBy>
  <cp:revision>8</cp:revision>
  <dcterms:created xsi:type="dcterms:W3CDTF">2021-08-24T09:24:00Z</dcterms:created>
  <dcterms:modified xsi:type="dcterms:W3CDTF">2021-08-24T12:25:00Z</dcterms:modified>
  <cp:category>CLOUD DATA PLATFORM – TEST STRATEGY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0x0101006C5AB7155DFFD04C8EFE318153A7482D</vt:lpwstr>
  </property>
</Properties>
</file>